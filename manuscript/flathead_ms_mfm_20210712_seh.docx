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596E8"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Effects of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lakeside human disturbance on nearshore periphyton communities in Flathead Lake (Montana, United States)</w:t>
      </w:r>
    </w:p>
    <w:p w14:paraId="4C1B3452" w14:textId="77777777" w:rsidR="00A7754D" w:rsidRDefault="00A7754D">
      <w:pPr>
        <w:widowControl w:val="0"/>
        <w:spacing w:line="240" w:lineRule="auto"/>
        <w:rPr>
          <w:rFonts w:ascii="Times New Roman" w:eastAsia="Times New Roman" w:hAnsi="Times New Roman" w:cs="Times New Roman"/>
          <w:sz w:val="24"/>
          <w:szCs w:val="24"/>
        </w:rPr>
      </w:pPr>
    </w:p>
    <w:p w14:paraId="4AB3192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Michael F. Meyer</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53D91EE6"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Shawn P. Devlin</w:t>
      </w:r>
      <w:r>
        <w:rPr>
          <w:rFonts w:ascii="Times New Roman" w:eastAsia="Times New Roman" w:hAnsi="Times New Roman" w:cs="Times New Roman"/>
          <w:sz w:val="24"/>
          <w:szCs w:val="24"/>
          <w:vertAlign w:val="superscript"/>
        </w:rPr>
        <w:t>2</w:t>
      </w:r>
    </w:p>
    <w:p w14:paraId="4B8331B3"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Aaron W.E. Galloway</w:t>
      </w:r>
      <w:r>
        <w:rPr>
          <w:rFonts w:ascii="Times New Roman" w:eastAsia="Times New Roman" w:hAnsi="Times New Roman" w:cs="Times New Roman"/>
          <w:sz w:val="24"/>
          <w:szCs w:val="24"/>
          <w:vertAlign w:val="superscript"/>
        </w:rPr>
        <w:t>3</w:t>
      </w:r>
    </w:p>
    <w:p w14:paraId="03167932"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Julie B. Schram</w:t>
      </w:r>
      <w:r>
        <w:rPr>
          <w:rFonts w:ascii="Times New Roman" w:eastAsia="Times New Roman" w:hAnsi="Times New Roman" w:cs="Times New Roman"/>
          <w:sz w:val="24"/>
          <w:szCs w:val="24"/>
          <w:vertAlign w:val="superscript"/>
        </w:rPr>
        <w:t>3</w:t>
      </w:r>
    </w:p>
    <w:p w14:paraId="10342C7D"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Bradley T. Luff</w:t>
      </w:r>
      <w:r>
        <w:rPr>
          <w:rFonts w:ascii="Times New Roman" w:eastAsia="Times New Roman" w:hAnsi="Times New Roman" w:cs="Times New Roman"/>
          <w:sz w:val="24"/>
          <w:szCs w:val="24"/>
          <w:vertAlign w:val="superscript"/>
        </w:rPr>
        <w:t>1</w:t>
      </w:r>
    </w:p>
    <w:p w14:paraId="04E2AFEC" w14:textId="32086AC2" w:rsidR="006138B6" w:rsidRPr="006138B6" w:rsidRDefault="006138B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Matthew R. Brousil</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vertAlign w:val="superscript"/>
        </w:rPr>
        <w:t>4</w:t>
      </w:r>
    </w:p>
    <w:p w14:paraId="3C9B692A" w14:textId="52E0607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Stephanie E. Hampton</w:t>
      </w:r>
      <w:r>
        <w:rPr>
          <w:rFonts w:ascii="Times New Roman" w:eastAsia="Times New Roman" w:hAnsi="Times New Roman" w:cs="Times New Roman"/>
          <w:sz w:val="24"/>
          <w:szCs w:val="24"/>
          <w:vertAlign w:val="superscript"/>
        </w:rPr>
        <w:t>4</w:t>
      </w:r>
    </w:p>
    <w:p w14:paraId="311E521E" w14:textId="77777777" w:rsidR="00A7754D" w:rsidRDefault="00A7754D">
      <w:pPr>
        <w:widowControl w:val="0"/>
        <w:spacing w:line="240" w:lineRule="auto"/>
        <w:rPr>
          <w:rFonts w:ascii="Times New Roman" w:eastAsia="Times New Roman" w:hAnsi="Times New Roman" w:cs="Times New Roman"/>
          <w:sz w:val="24"/>
          <w:szCs w:val="24"/>
        </w:rPr>
      </w:pPr>
    </w:p>
    <w:p w14:paraId="734104E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School of the Environment, Washington State University, Pullman WA USA</w:t>
      </w:r>
    </w:p>
    <w:p w14:paraId="206671CE"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Flathead Lake Biological Station, University of Montana, Polson MT USA</w:t>
      </w:r>
    </w:p>
    <w:p w14:paraId="1528BBC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Oregon Institute of Marine Biology, University of Oregon, Charleston OR USA</w:t>
      </w:r>
    </w:p>
    <w:p w14:paraId="56B8E0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Center for Environmental Research, Education, &amp; Outreach, Washington State University, Pullman WA USA</w:t>
      </w:r>
    </w:p>
    <w:p w14:paraId="0D8CE124" w14:textId="77777777" w:rsidR="00A7754D" w:rsidRDefault="00A7754D">
      <w:pPr>
        <w:widowControl w:val="0"/>
        <w:spacing w:line="240" w:lineRule="auto"/>
        <w:rPr>
          <w:rFonts w:ascii="Times New Roman" w:eastAsia="Times New Roman" w:hAnsi="Times New Roman" w:cs="Times New Roman"/>
          <w:sz w:val="24"/>
          <w:szCs w:val="24"/>
        </w:rPr>
      </w:pPr>
    </w:p>
    <w:p w14:paraId="70A5E53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*Corresponding author (michael.f.meyer@wsu.edu) </w:t>
      </w:r>
    </w:p>
    <w:p w14:paraId="27573F3B" w14:textId="77777777" w:rsidR="00A7754D" w:rsidRDefault="00A7754D">
      <w:pPr>
        <w:widowControl w:val="0"/>
        <w:spacing w:line="240" w:lineRule="auto"/>
        <w:rPr>
          <w:rFonts w:ascii="Times New Roman" w:eastAsia="Times New Roman" w:hAnsi="Times New Roman" w:cs="Times New Roman"/>
          <w:sz w:val="24"/>
          <w:szCs w:val="24"/>
        </w:rPr>
      </w:pPr>
    </w:p>
    <w:p w14:paraId="592182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PPCPs, fatty acids, stoichiometry, food webs</w:t>
      </w:r>
    </w:p>
    <w:p w14:paraId="759BB19F" w14:textId="77777777" w:rsidR="00A7754D" w:rsidRDefault="00A7754D">
      <w:pPr>
        <w:widowControl w:val="0"/>
        <w:spacing w:line="240" w:lineRule="auto"/>
        <w:rPr>
          <w:rFonts w:ascii="Times New Roman" w:eastAsia="Times New Roman" w:hAnsi="Times New Roman" w:cs="Times New Roman"/>
          <w:sz w:val="24"/>
          <w:szCs w:val="24"/>
        </w:rPr>
      </w:pPr>
    </w:p>
    <w:p w14:paraId="70FA07A3"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(194 of 200 words)</w:t>
      </w:r>
    </w:p>
    <w:p w14:paraId="4303E131" w14:textId="77777777" w:rsidR="00A7754D" w:rsidRDefault="00A7754D">
      <w:pPr>
        <w:widowControl w:val="0"/>
        <w:spacing w:line="240" w:lineRule="auto"/>
        <w:rPr>
          <w:rFonts w:ascii="Times New Roman" w:eastAsia="Times New Roman" w:hAnsi="Times New Roman" w:cs="Times New Roman"/>
          <w:sz w:val="24"/>
          <w:szCs w:val="24"/>
        </w:rPr>
      </w:pPr>
    </w:p>
    <w:p w14:paraId="06E2DAB6" w14:textId="77777777" w:rsidR="00A7754D" w:rsidRDefault="003E389B">
      <w:pPr>
        <w:widowControl w:val="0"/>
        <w:spacing w:line="240" w:lineRule="auto"/>
      </w:pPr>
      <w:commentRangeStart w:id="0"/>
      <w:r>
        <w:rPr>
          <w:rFonts w:ascii="Times New Roman" w:eastAsia="Times New Roman" w:hAnsi="Times New Roman" w:cs="Times New Roman"/>
          <w:sz w:val="24"/>
          <w:szCs w:val="24"/>
        </w:rPr>
        <w:t>Nutrients</w:t>
      </w:r>
      <w:commentRangeEnd w:id="0"/>
      <w:r w:rsidR="00230C97">
        <w:rPr>
          <w:rStyle w:val="CommentReference"/>
        </w:rPr>
        <w:commentReference w:id="0"/>
      </w:r>
      <w:r>
        <w:rPr>
          <w:rFonts w:ascii="Times New Roman" w:eastAsia="Times New Roman" w:hAnsi="Times New Roman" w:cs="Times New Roman"/>
          <w:sz w:val="24"/>
          <w:szCs w:val="24"/>
        </w:rPr>
        <w:t xml:space="preserve"> from lakeside developments can reshape aquatic ecosystems. Algal communities, especially in oligotrophic lakes, can rapidly </w:t>
      </w:r>
      <w:commentRangeStart w:id="1"/>
      <w:r>
        <w:rPr>
          <w:rFonts w:ascii="Times New Roman" w:eastAsia="Times New Roman" w:hAnsi="Times New Roman" w:cs="Times New Roman"/>
          <w:sz w:val="24"/>
          <w:szCs w:val="24"/>
        </w:rPr>
        <w:t xml:space="preserve">sorb </w:t>
      </w:r>
      <w:commentRangeEnd w:id="1"/>
      <w:r w:rsidR="0085040C">
        <w:rPr>
          <w:rStyle w:val="CommentReference"/>
        </w:rPr>
        <w:commentReference w:id="1"/>
      </w:r>
      <w:r>
        <w:rPr>
          <w:rFonts w:ascii="Times New Roman" w:eastAsia="Times New Roman" w:hAnsi="Times New Roman" w:cs="Times New Roman"/>
          <w:sz w:val="24"/>
          <w:szCs w:val="24"/>
        </w:rPr>
        <w:t xml:space="preserve">nutrients, causing increased biomass and altered resources for grazers. However, associating times and locations of nutrient loading with biological responses can be complicated, as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 xml:space="preserve">-temporal heterogeneities in nutrient loading and biological succession can obfuscate patterns. To evaluate how variation in nutrient addition may be associated with algal succession and nutritional quality, we sampled 16 littoral sites in Flathead Lake (Montana U.S.) from June through September 2017, when tourism dynamics may create variation in nutrient influx. As indicators of anthropogenic nutrient additions, pharmaceutical and personal care product (PPCPs) concentrations were measured fortnightly. Periphyton community composition, stoichiometry, and fatty acids were assessed monthly. PPCPs, including caffeine, nicotine, and warfarin were detected, and PPCP concentrations varied with seasonal tourist activity and proximity to decentralized sewage treatment. These same locations were associated with increased chlorophyte abundance, higher quality </w:t>
      </w:r>
      <w:commentRangeStart w:id="2"/>
      <w:r>
        <w:rPr>
          <w:rFonts w:ascii="Times New Roman" w:eastAsia="Times New Roman" w:hAnsi="Times New Roman" w:cs="Times New Roman"/>
          <w:sz w:val="24"/>
          <w:szCs w:val="24"/>
        </w:rPr>
        <w:t xml:space="preserve">stoichiometric </w:t>
      </w:r>
      <w:commentRangeEnd w:id="2"/>
      <w:r w:rsidR="00230C97">
        <w:rPr>
          <w:rStyle w:val="CommentReference"/>
        </w:rPr>
        <w:commentReference w:id="2"/>
      </w:r>
      <w:r>
        <w:rPr>
          <w:rFonts w:ascii="Times New Roman" w:eastAsia="Times New Roman" w:hAnsi="Times New Roman" w:cs="Times New Roman"/>
          <w:sz w:val="24"/>
          <w:szCs w:val="24"/>
        </w:rPr>
        <w:t>nutrition, yet lower quality omega-3 polyunsaturated fatty acids. Overall, our results suggest that sewage treatment techniques and seasonal human activity can create hot spots and hot moments for nutrient addition, thereby reshaping algal community compositions and available nutrition to the food web.</w:t>
      </w:r>
      <w:r>
        <w:br w:type="page"/>
      </w:r>
    </w:p>
    <w:p w14:paraId="47ED3DA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362F8B8" w14:textId="77777777" w:rsidR="00A7754D" w:rsidRDefault="00A7754D">
      <w:pPr>
        <w:widowControl w:val="0"/>
        <w:spacing w:line="240" w:lineRule="auto"/>
        <w:rPr>
          <w:rFonts w:ascii="Times New Roman" w:eastAsia="Times New Roman" w:hAnsi="Times New Roman" w:cs="Times New Roman"/>
          <w:sz w:val="24"/>
          <w:szCs w:val="24"/>
        </w:rPr>
      </w:pPr>
    </w:p>
    <w:p w14:paraId="36ECAEDE" w14:textId="1B8947C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Pollutants in wastewater released from lakeside developments are a common human disturbance that can alter biological communities and reshape food webs. In particular, nutrients, such as nitrogen and phosphorus,</w:t>
      </w:r>
      <w:ins w:id="3" w:author="Hampton, Stephanie" w:date="2021-07-31T07:54:00Z">
        <w:r w:rsidR="00F109E5">
          <w:rPr>
            <w:rFonts w:ascii="Times New Roman" w:eastAsia="Times New Roman" w:hAnsi="Times New Roman" w:cs="Times New Roman"/>
            <w:sz w:val="24"/>
            <w:szCs w:val="24"/>
          </w:rPr>
          <w:t xml:space="preserve"> </w:t>
        </w:r>
      </w:ins>
      <w:del w:id="4" w:author="Hampton, Stephanie" w:date="2021-07-31T07:54:00Z">
        <w:r w:rsidDel="00F109E5">
          <w:rPr>
            <w:rFonts w:ascii="Times New Roman" w:eastAsia="Times New Roman" w:hAnsi="Times New Roman" w:cs="Times New Roman"/>
            <w:sz w:val="24"/>
            <w:szCs w:val="24"/>
          </w:rPr>
          <w:delText xml:space="preserve"> with</w:delText>
        </w:r>
      </w:del>
      <w:r>
        <w:rPr>
          <w:rFonts w:ascii="Times New Roman" w:eastAsia="Times New Roman" w:hAnsi="Times New Roman" w:cs="Times New Roman"/>
          <w:sz w:val="24"/>
          <w:szCs w:val="24"/>
        </w:rPr>
        <w:t xml:space="preserve">in treated and untreated wastewater can increase biomass and eventually lead to </w:t>
      </w:r>
      <w:r w:rsidR="007969ED">
        <w:rPr>
          <w:rFonts w:ascii="Times New Roman" w:eastAsia="Times New Roman" w:hAnsi="Times New Roman" w:cs="Times New Roman"/>
          <w:sz w:val="24"/>
          <w:szCs w:val="24"/>
        </w:rPr>
        <w:t xml:space="preserve">system-wide changes in algal community composition and production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{"citationID":"NpFhRPYA","properties":{"formattedCitation":"(Edmondson 1970)","plainCitation":"(Edmondson 1970)","noteIndex":0},"citationItems":[{"id":705,"uris":["http://zotero.org/users/2645460/items/6MBH7RSA"],"uri":["http://zotero.org/users/2645460/items/6MBH7RSA"],"itemData":{"id":705,"type":"article-journal","abstract":"After diversion of sewage effluent from Lake Washington, winter concentrations of phosphate and nitrate decreased at different rates. From 1963 to 1969, phosphate decreased to 28 percent of the 1963 concentration, but nitrate remained at more than 80 percent of the 1963 value. Free carbon dioxide and alkalinity remained relatively high. The amount of phytoplanktonic chlorophyll in the summer was very closely related to the mean winter concentration of phosphate, but not to that of nitrate or carbon dioxide.","container-title":"Science","page":"690-691","title":"Phosphorus, Nitrogen, and Algae in Lake Washington after Diversion of Sewage","volume":"169","author":[{"family":"Edmondson","given":"W. T."}],"issued":{"date-parts":[["1970",8]]}}}],"schema":"https://github.com/citation-style-language/schema/raw/master/csl-citation.json"}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(Edmondson 1970)</w:t>
      </w:r>
      <w:r w:rsidR="007969ED">
        <w:rPr>
          <w:rFonts w:ascii="Times New Roman" w:eastAsia="Times New Roman" w:hAnsi="Times New Roman" w:cs="Times New Roman"/>
          <w:sz w:val="24"/>
          <w:szCs w:val="24"/>
        </w:rPr>
        <w:fldChar w:fldCharType="end"/>
      </w:r>
      <w:r w:rsidR="007969ED">
        <w:rPr>
          <w:rFonts w:ascii="Times New Roman" w:eastAsia="Times New Roman" w:hAnsi="Times New Roman" w:cs="Times New Roman"/>
          <w:sz w:val="24"/>
          <w:szCs w:val="24"/>
        </w:rPr>
        <w:t xml:space="preserve"> with potential </w:t>
      </w:r>
      <w:r w:rsidR="000272DC">
        <w:rPr>
          <w:rFonts w:ascii="Times New Roman" w:eastAsia="Times New Roman" w:hAnsi="Times New Roman" w:cs="Times New Roman"/>
          <w:sz w:val="24"/>
          <w:szCs w:val="24"/>
        </w:rPr>
        <w:t xml:space="preserve">nutritional </w:t>
      </w:r>
      <w:r w:rsidR="007969ED">
        <w:rPr>
          <w:rFonts w:ascii="Times New Roman" w:eastAsia="Times New Roman" w:hAnsi="Times New Roman" w:cs="Times New Roman"/>
          <w:sz w:val="24"/>
          <w:szCs w:val="24"/>
        </w:rPr>
        <w:t xml:space="preserve">consequences for higher trophic levels </w:t>
      </w:r>
      <w:commentRangeStart w:id="5"/>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{"citationID":"xXpNfcun","properties":{"formattedCitation":"(Galloway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(Galloway and Winder 2015)</w:t>
      </w:r>
      <w:r w:rsidR="007969ED">
        <w:rPr>
          <w:rFonts w:ascii="Times New Roman" w:eastAsia="Times New Roman" w:hAnsi="Times New Roman" w:cs="Times New Roman"/>
          <w:sz w:val="24"/>
          <w:szCs w:val="24"/>
        </w:rPr>
        <w:fldChar w:fldCharType="end"/>
      </w:r>
      <w:commentRangeEnd w:id="5"/>
      <w:r w:rsidR="00F109E5">
        <w:rPr>
          <w:rStyle w:val="CommentReference"/>
        </w:rPr>
        <w:commentReference w:id="5"/>
      </w:r>
      <w:r>
        <w:rPr>
          <w:rFonts w:ascii="Times New Roman" w:eastAsia="Times New Roman" w:hAnsi="Times New Roman" w:cs="Times New Roman"/>
          <w:sz w:val="24"/>
          <w:szCs w:val="24"/>
        </w:rPr>
        <w:t xml:space="preserve">. Although nutrients in sewage have been shown to drastically alter </w:t>
      </w:r>
      <w:r w:rsidR="007969ED">
        <w:rPr>
          <w:rFonts w:ascii="Times New Roman" w:eastAsia="Times New Roman" w:hAnsi="Times New Roman" w:cs="Times New Roman"/>
          <w:sz w:val="24"/>
          <w:szCs w:val="24"/>
        </w:rPr>
        <w:t xml:space="preserve">aquatic </w:t>
      </w:r>
      <w:r>
        <w:rPr>
          <w:rFonts w:ascii="Times New Roman" w:eastAsia="Times New Roman" w:hAnsi="Times New Roman" w:cs="Times New Roman"/>
          <w:sz w:val="24"/>
          <w:szCs w:val="24"/>
        </w:rPr>
        <w:t xml:space="preserve">ecosystems, explicitly linking increased nutrient concentrations and biological responses to sewage can be challenging, as nutrients can originate from disparate anthropogenic and natural environmental sources. For example, agriculture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{"citationID":"WEwHWFRd","properties":{"formattedCitation":"(Powers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(Powers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melting permafrost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{"citationID":"Yw4C7E7y","properties":{"formattedCitation":"(Turetsky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(Turetsky et al. 2000)</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wildfires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{"citationID":"rg2aFjxg","properties":{"formattedCitation":"(Hohner et al. 2016)","plainCitation":"(Hohner et al. 2016)","noteIndex":0},"citationItems":[{"id":3707,"uris":["http://zotero.org/users/2645460/items/XUEYSIE3"],"uri":["http://zotero.org/users/2645460/items/XUEYSIE3"],"itemData":{"id":3707,"type":"article-journal","abstract":"Wildfires can greatly alter the vegetation, soils, and hydrologic processes of watersheds serving as drinking water supplies, which may negatively influence source water quality and treatment. To address wildfire impacts on treatment, a drinking water intake below a burned watershed and an upstream, unburned reference site were monitored following the High Park wildfire (2012) in the Cache la Poudre watershed of northern Colorado, USA. Turbidity, nutrients, dissolved organic matter (DOM) character, coagulation treatability, and disinfection byproduct formation were evaluated and compared to pre-fire data. Post-fire paired spatial differences between the treatment plant intake and reference site for turbidity, nitrogen, and phosphorus increased by an order of magnitude compared to pre-fire differences. Fluorescence index (FI) values were significantly higher at the intake compared to the reference site (Δ = 0.04), and higher than pre-fire years, suggesting the wildfire altered the DOM character of the river. Total trihalomethane (TTHM) and haloacetonitrile (HAN4) formation at the intake were 10.1 μg L−1 and 0.91 μg L−1 higher than the reference site. Post-fire water was amenable to conventional treatment at a 10 mg L−1 higher average alum dose than reference samples. The intake was also monitored following rainstorms. Post-rainstorm samples showed the maximum observed FI values (1.52), HAN4 (3.4 μg mgC−1) and chloropicrin formation yields (3.6 μg mgC−1), whereas TTHM and haloacetic acid yields were not elevated. Several post-rainstorm samples presented treatment challenges, and even at high alum doses (65 mg L−1), showed minimal dissolved organic carbon removal (&lt;10%). The degraded water quality of the post-rainstorm samples is likely attributed to the combined effects of runoff from precipitation and greater erosion following wildfire. Wildfire impacts cannot be separated from rainfall effects due to the lack of post-rainstorm samples from the reference site. Results suggest for this study region, wildfire may have consequences for influent water quality, coagulant dosing, and DBP speciation.","container-title":"Water Research","DOI":"10.1016/j.watres.2016.08.034","ISSN":"0043-1354","journalAbbreviation":"Water Research","language":"en","page":"187-198","source":"ScienceDirect","title":"Drinking water treatment response following a Colorado wildfire","volume":"105","author":[{"family":"Hohner","given":"Amanda K."},{"family":"Cawley","given":"Kaelin"},{"family":"Oropeza","given":"Jill"},{"family":"Summers","given":"R. Scott"},{"family":"Rosario-Ortiz","given":"Fernando L."}],"issued":{"date-parts":[["2016",11,15]]}}}],"schema":"https://github.com/citation-style-language/schema/raw/master/csl-citation.json"}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(Hohner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even changing terrestrial plant communities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{"citationID":"Tbo6p0Bf","properties":{"formattedCitation":"(Moran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(Moran et al. 2012)</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can all contribute nutrients </w:t>
      </w:r>
      <w:del w:id="6" w:author="Hampton, Stephanie" w:date="2021-07-31T07:56:00Z">
        <w:r w:rsidDel="000A6443">
          <w:rPr>
            <w:rFonts w:ascii="Times New Roman" w:eastAsia="Times New Roman" w:hAnsi="Times New Roman" w:cs="Times New Roman"/>
            <w:sz w:val="24"/>
            <w:szCs w:val="24"/>
          </w:rPr>
          <w:delText>in</w:delText>
        </w:r>
      </w:del>
      <w:r>
        <w:rPr>
          <w:rFonts w:ascii="Times New Roman" w:eastAsia="Times New Roman" w:hAnsi="Times New Roman" w:cs="Times New Roman"/>
          <w:sz w:val="24"/>
          <w:szCs w:val="24"/>
        </w:rPr>
        <w:t xml:space="preserve">to aquatic systems, potentially obfuscating </w:t>
      </w:r>
      <w:del w:id="7" w:author="Hampton, Stephanie" w:date="2021-07-31T07:56:00Z">
        <w:r w:rsidDel="000A6443">
          <w:rPr>
            <w:rFonts w:ascii="Times New Roman" w:eastAsia="Times New Roman" w:hAnsi="Times New Roman" w:cs="Times New Roman"/>
            <w:sz w:val="24"/>
            <w:szCs w:val="24"/>
          </w:rPr>
          <w:delText xml:space="preserve">clear </w:delText>
        </w:r>
      </w:del>
      <w:r>
        <w:rPr>
          <w:rFonts w:ascii="Times New Roman" w:eastAsia="Times New Roman" w:hAnsi="Times New Roman" w:cs="Times New Roman"/>
          <w:sz w:val="24"/>
          <w:szCs w:val="24"/>
        </w:rPr>
        <w:t>sewage signals. In addition</w:t>
      </w:r>
      <w:del w:id="8" w:author="Hampton, Stephanie" w:date="2021-07-31T07:57:00Z">
        <w:r w:rsidDel="000A6443">
          <w:rPr>
            <w:rFonts w:ascii="Times New Roman" w:eastAsia="Times New Roman" w:hAnsi="Times New Roman" w:cs="Times New Roman"/>
            <w:sz w:val="24"/>
            <w:szCs w:val="24"/>
          </w:rPr>
          <w:delText xml:space="preserve"> to </w:delText>
        </w:r>
      </w:del>
      <w:del w:id="9" w:author="Hampton, Stephanie" w:date="2021-07-31T07:56:00Z">
        <w:r w:rsidDel="000A6443">
          <w:rPr>
            <w:rFonts w:ascii="Times New Roman" w:eastAsia="Times New Roman" w:hAnsi="Times New Roman" w:cs="Times New Roman"/>
            <w:sz w:val="24"/>
            <w:szCs w:val="24"/>
          </w:rPr>
          <w:delText xml:space="preserve">the </w:delText>
        </w:r>
      </w:del>
      <w:del w:id="10" w:author="Hampton, Stephanie" w:date="2021-07-31T07:57:00Z">
        <w:r w:rsidDel="000A6443">
          <w:rPr>
            <w:rFonts w:ascii="Times New Roman" w:eastAsia="Times New Roman" w:hAnsi="Times New Roman" w:cs="Times New Roman"/>
            <w:sz w:val="24"/>
            <w:szCs w:val="24"/>
          </w:rPr>
          <w:delText xml:space="preserve">nutrients </w:delText>
        </w:r>
      </w:del>
      <w:del w:id="11" w:author="Hampton, Stephanie" w:date="2021-07-31T07:56:00Z">
        <w:r w:rsidDel="000A6443">
          <w:rPr>
            <w:rFonts w:ascii="Times New Roman" w:eastAsia="Times New Roman" w:hAnsi="Times New Roman" w:cs="Times New Roman"/>
            <w:sz w:val="24"/>
            <w:szCs w:val="24"/>
          </w:rPr>
          <w:delText xml:space="preserve">stemming </w:delText>
        </w:r>
      </w:del>
      <w:del w:id="12" w:author="Hampton, Stephanie" w:date="2021-07-31T07:57:00Z">
        <w:r w:rsidDel="000A6443">
          <w:rPr>
            <w:rFonts w:ascii="Times New Roman" w:eastAsia="Times New Roman" w:hAnsi="Times New Roman" w:cs="Times New Roman"/>
            <w:sz w:val="24"/>
            <w:szCs w:val="24"/>
          </w:rPr>
          <w:delText>from non-anthropogenic sources</w:delText>
        </w:r>
      </w:del>
      <w:r>
        <w:rPr>
          <w:rFonts w:ascii="Times New Roman" w:eastAsia="Times New Roman" w:hAnsi="Times New Roman" w:cs="Times New Roman"/>
          <w:sz w:val="24"/>
          <w:szCs w:val="24"/>
        </w:rPr>
        <w:t>, biological processes can further confound sewage signals. Benthic primary producers, especially those in oligotrophic systems</w:t>
      </w:r>
      <w:r w:rsidR="007969ED">
        <w:rPr>
          <w:rFonts w:ascii="Times New Roman" w:eastAsia="Times New Roman" w:hAnsi="Times New Roman" w:cs="Times New Roman"/>
          <w:sz w:val="24"/>
          <w:szCs w:val="24"/>
        </w:rPr>
        <w:t xml:space="preserv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{"citationID":"VlXm0Qiy","properties":{"formattedCitation":"(Rosenberger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(Rosenberger et al. 2008; Hampton et al. 2011; Oleksy et al. 2020; Atkins et al. 2021)</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can scour nutrients quickly from the water column (e.g., hours</w:t>
      </w:r>
      <w:r w:rsidR="008E2162">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fldChar w:fldCharType="begin"/>
      </w:r>
      <w:r w:rsidR="008E2162">
        <w:rPr>
          <w:rFonts w:ascii="Times New Roman" w:eastAsia="Times New Roman" w:hAnsi="Times New Roman" w:cs="Times New Roman"/>
          <w:sz w:val="24"/>
          <w:szCs w:val="24"/>
        </w:rPr>
        <w:instrText xml:space="preserve"> ADDIN ZOTERO_ITEM CSL_CITATION {"citationID":"NUhRLJoB","properties":{"formattedCitation":"(Hadwen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8E2162">
        <w:rPr>
          <w:rFonts w:ascii="Times New Roman" w:eastAsia="Times New Roman" w:hAnsi="Times New Roman" w:cs="Times New Roman"/>
          <w:sz w:val="24"/>
          <w:szCs w:val="24"/>
        </w:rPr>
        <w:fldChar w:fldCharType="separate"/>
      </w:r>
      <w:r w:rsidR="008E2162" w:rsidRPr="008E2162">
        <w:rPr>
          <w:rFonts w:ascii="Times New Roman" w:hAnsi="Times New Roman" w:cs="Times New Roman"/>
          <w:sz w:val="24"/>
        </w:rPr>
        <w:t>Hadwen and Bunn 2005)</w:t>
      </w:r>
      <w:r w:rsidR="008E216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such that deviations in nutrient concentrations may not be detectable</w:t>
      </w:r>
      <w:ins w:id="13" w:author="Hampton, Stephanie" w:date="2021-07-31T07:57:00Z">
        <w:r w:rsidR="000A6443">
          <w:rPr>
            <w:rFonts w:ascii="Times New Roman" w:eastAsia="Times New Roman" w:hAnsi="Times New Roman" w:cs="Times New Roman"/>
            <w:sz w:val="24"/>
            <w:szCs w:val="24"/>
          </w:rPr>
          <w:t xml:space="preserve"> in water samples</w:t>
        </w:r>
      </w:ins>
      <w:r>
        <w:rPr>
          <w:rFonts w:ascii="Times New Roman" w:eastAsia="Times New Roman" w:hAnsi="Times New Roman" w:cs="Times New Roman"/>
          <w:sz w:val="24"/>
          <w:szCs w:val="24"/>
        </w:rPr>
        <w:t>.</w:t>
      </w:r>
    </w:p>
    <w:p w14:paraId="30FD5696" w14:textId="77777777" w:rsidR="00A7754D" w:rsidRDefault="00A7754D">
      <w:pPr>
        <w:widowControl w:val="0"/>
        <w:spacing w:line="240" w:lineRule="auto"/>
        <w:rPr>
          <w:rFonts w:ascii="Times New Roman" w:eastAsia="Times New Roman" w:hAnsi="Times New Roman" w:cs="Times New Roman"/>
          <w:sz w:val="24"/>
          <w:szCs w:val="24"/>
        </w:rPr>
      </w:pPr>
    </w:p>
    <w:p w14:paraId="01EF8D77" w14:textId="539B34F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come from numerous non-sewage sources, indicators consistently associated with wastewater pollution, such as pharmaceuticals and personal care products (PPCPs)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{"citationID":"NR1GzlMM","properties":{"formattedCitation":"(Rosi-Marshall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(Rosi-Marshall and Royer 2012; Meyer et al. 2019)</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well as bacterial biomarkers </w:t>
      </w:r>
      <w:r w:rsidR="007969ED">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{"citationID":"JcbgqRUk","properties":{"formattedCitation":"(Seguel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(Seguel et al. 2001)</w:t>
      </w:r>
      <w:r w:rsidR="007969ED">
        <w:rPr>
          <w:rFonts w:ascii="Times New Roman" w:eastAsia="Times New Roman" w:hAnsi="Times New Roman" w:cs="Times New Roman"/>
          <w:sz w:val="24"/>
          <w:szCs w:val="24"/>
        </w:rPr>
        <w:fldChar w:fldCharType="end"/>
      </w:r>
      <w:r w:rsidR="004D62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attention for their usefulness as sewage indicators. PPCPs, such as caffeine, acetaminophen, and sulfamethoxazole, have been used to identify spatially and temporally heterogeneous sewage pollution in </w:t>
      </w:r>
      <w:r w:rsidR="00E02F32">
        <w:rPr>
          <w:rFonts w:ascii="Times New Roman" w:eastAsia="Times New Roman" w:hAnsi="Times New Roman" w:cs="Times New Roman"/>
          <w:sz w:val="24"/>
          <w:szCs w:val="24"/>
        </w:rPr>
        <w:t xml:space="preserve">surface </w:t>
      </w:r>
      <w:r w:rsidR="00E02F32">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{"citationID":"jc1VuTVA","properties":{"formattedCitation":"(Bendz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(Bendz et al. 2005)</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and subsurface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{"citationID":"3UYM6yh0","properties":{"formattedCitation":"(Yang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(Yang et al. 2016)</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aquatic</w:t>
      </w:r>
      <w:r>
        <w:rPr>
          <w:rFonts w:ascii="Times New Roman" w:eastAsia="Times New Roman" w:hAnsi="Times New Roman" w:cs="Times New Roman"/>
          <w:sz w:val="24"/>
          <w:szCs w:val="24"/>
        </w:rPr>
        <w:t xml:space="preserve"> systems. </w:t>
      </w:r>
      <w:commentRangeStart w:id="14"/>
      <w:r>
        <w:rPr>
          <w:rFonts w:ascii="Times New Roman" w:eastAsia="Times New Roman" w:hAnsi="Times New Roman" w:cs="Times New Roman"/>
          <w:sz w:val="24"/>
          <w:szCs w:val="24"/>
        </w:rPr>
        <w:t xml:space="preserve">Unlike nutrients within sewage, PPCPs tend not to be actively removed from the water column by biota, although </w:t>
      </w:r>
      <w:del w:id="15" w:author="Hampton, Stephanie" w:date="2021-07-31T07:58:00Z">
        <w:r w:rsidDel="000A6443">
          <w:rPr>
            <w:rFonts w:ascii="Times New Roman" w:eastAsia="Times New Roman" w:hAnsi="Times New Roman" w:cs="Times New Roman"/>
            <w:sz w:val="24"/>
            <w:szCs w:val="24"/>
          </w:rPr>
          <w:delText xml:space="preserve">certain </w:delText>
        </w:r>
      </w:del>
      <w:ins w:id="16" w:author="Hampton, Stephanie" w:date="2021-07-31T07:58:00Z">
        <w:r w:rsidR="000A6443">
          <w:rPr>
            <w:rFonts w:ascii="Times New Roman" w:eastAsia="Times New Roman" w:hAnsi="Times New Roman" w:cs="Times New Roman"/>
            <w:sz w:val="24"/>
            <w:szCs w:val="24"/>
          </w:rPr>
          <w:t xml:space="preserve">some </w:t>
        </w:r>
      </w:ins>
      <w:r>
        <w:rPr>
          <w:rFonts w:ascii="Times New Roman" w:eastAsia="Times New Roman" w:hAnsi="Times New Roman" w:cs="Times New Roman"/>
          <w:sz w:val="24"/>
          <w:szCs w:val="24"/>
        </w:rPr>
        <w:t xml:space="preserve">algal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{"citationID":"mOnppJ1O","properties":{"formattedCitation":"(Bai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(Bai and Acharya 2017)</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animal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{"citationID":"Txe64EpG","properties":{"formattedCitation":"(Meador et al. 2016; Arnnok et al. 2017; Richmond et al. 2018)","plainCitation":"(Meador et al. 2016; Arnnok et al. 2017;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(Meador et al. 2016; Arnnok et al. 2017; Richmond et al. 2018)</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taxa can uptake certain PPCPs from a mixture. </w:t>
      </w:r>
      <w:commentRangeEnd w:id="14"/>
      <w:r w:rsidR="000A6443">
        <w:rPr>
          <w:rStyle w:val="CommentReference"/>
        </w:rPr>
        <w:commentReference w:id="14"/>
      </w:r>
      <w:r>
        <w:rPr>
          <w:rFonts w:ascii="Times New Roman" w:eastAsia="Times New Roman" w:hAnsi="Times New Roman" w:cs="Times New Roman"/>
          <w:sz w:val="24"/>
          <w:szCs w:val="24"/>
        </w:rPr>
        <w:t xml:space="preserve">Because PPCPs </w:t>
      </w:r>
      <w:r w:rsidRPr="000A6443">
        <w:rPr>
          <w:rFonts w:ascii="Times New Roman" w:eastAsia="Times New Roman" w:hAnsi="Times New Roman" w:cs="Times New Roman"/>
          <w:sz w:val="24"/>
          <w:szCs w:val="24"/>
          <w:highlight w:val="yellow"/>
          <w:rPrChange w:id="17" w:author="Hampton, Stephanie" w:date="2021-07-31T08:02:00Z">
            <w:rPr>
              <w:rFonts w:ascii="Times New Roman" w:eastAsia="Times New Roman" w:hAnsi="Times New Roman" w:cs="Times New Roman"/>
              <w:sz w:val="24"/>
              <w:szCs w:val="24"/>
            </w:rPr>
          </w:rPrChange>
        </w:rPr>
        <w:t>tend</w:t>
      </w:r>
      <w:r>
        <w:rPr>
          <w:rFonts w:ascii="Times New Roman" w:eastAsia="Times New Roman" w:hAnsi="Times New Roman" w:cs="Times New Roman"/>
          <w:sz w:val="24"/>
          <w:szCs w:val="24"/>
        </w:rPr>
        <w:t xml:space="preserve"> not to be actively </w:t>
      </w:r>
      <w:commentRangeStart w:id="18"/>
      <w:r>
        <w:rPr>
          <w:rFonts w:ascii="Times New Roman" w:eastAsia="Times New Roman" w:hAnsi="Times New Roman" w:cs="Times New Roman"/>
          <w:sz w:val="24"/>
          <w:szCs w:val="24"/>
        </w:rPr>
        <w:t>accumulated by biota</w:t>
      </w:r>
      <w:commentRangeEnd w:id="18"/>
      <w:r w:rsidR="000A6443">
        <w:rPr>
          <w:rStyle w:val="CommentReference"/>
        </w:rPr>
        <w:commentReference w:id="18"/>
      </w:r>
      <w:r>
        <w:rPr>
          <w:rFonts w:ascii="Times New Roman" w:eastAsia="Times New Roman" w:hAnsi="Times New Roman" w:cs="Times New Roman"/>
          <w:sz w:val="24"/>
          <w:szCs w:val="24"/>
        </w:rPr>
        <w:t xml:space="preserve">, their concentrations </w:t>
      </w:r>
      <w:r w:rsidR="008E2162">
        <w:rPr>
          <w:rFonts w:ascii="Times New Roman" w:eastAsia="Times New Roman" w:hAnsi="Times New Roman" w:cs="Times New Roman"/>
          <w:sz w:val="24"/>
          <w:szCs w:val="24"/>
        </w:rPr>
        <w:t xml:space="preserve">within the water column </w:t>
      </w:r>
      <w:r w:rsidRPr="000A6443">
        <w:rPr>
          <w:rFonts w:ascii="Times New Roman" w:eastAsia="Times New Roman" w:hAnsi="Times New Roman" w:cs="Times New Roman"/>
          <w:sz w:val="24"/>
          <w:szCs w:val="24"/>
          <w:highlight w:val="yellow"/>
          <w:rPrChange w:id="19" w:author="Hampton, Stephanie" w:date="2021-07-31T08:02:00Z">
            <w:rPr>
              <w:rFonts w:ascii="Times New Roman" w:eastAsia="Times New Roman" w:hAnsi="Times New Roman" w:cs="Times New Roman"/>
              <w:sz w:val="24"/>
              <w:szCs w:val="24"/>
            </w:rPr>
          </w:rPrChange>
        </w:rPr>
        <w:t>tend</w:t>
      </w:r>
      <w:r>
        <w:rPr>
          <w:rFonts w:ascii="Times New Roman" w:eastAsia="Times New Roman" w:hAnsi="Times New Roman" w:cs="Times New Roman"/>
          <w:sz w:val="24"/>
          <w:szCs w:val="24"/>
        </w:rPr>
        <w:t xml:space="preserve"> to be directly proportionate to increasing human population and inversely proportiona</w:t>
      </w:r>
      <w:r w:rsidR="008E2162">
        <w:rPr>
          <w:rFonts w:ascii="Times New Roman" w:eastAsia="Times New Roman" w:hAnsi="Times New Roman" w:cs="Times New Roman"/>
          <w:sz w:val="24"/>
          <w:szCs w:val="24"/>
        </w:rPr>
        <w:t>te</w:t>
      </w:r>
      <w:r>
        <w:rPr>
          <w:rFonts w:ascii="Times New Roman" w:eastAsia="Times New Roman" w:hAnsi="Times New Roman" w:cs="Times New Roman"/>
          <w:sz w:val="24"/>
          <w:szCs w:val="24"/>
        </w:rPr>
        <w:t xml:space="preserve"> with distance from population centers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{"citationID":"BX1bEICU","properties":{"formattedCitation":"(Meyer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(Meyer et al.; Bendz et al. 2005)</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del w:id="20" w:author="Hampton, Stephanie" w:date="2021-07-31T08:03:00Z">
        <w:r w:rsidDel="000A6443">
          <w:rPr>
            <w:rFonts w:ascii="Times New Roman" w:eastAsia="Times New Roman" w:hAnsi="Times New Roman" w:cs="Times New Roman"/>
            <w:sz w:val="24"/>
            <w:szCs w:val="24"/>
          </w:rPr>
          <w:delText>Similar to PPCPs, m</w:delText>
        </w:r>
      </w:del>
      <w:ins w:id="21" w:author="Hampton, Stephanie" w:date="2021-07-31T08:03:00Z">
        <w:r w:rsidR="000A6443">
          <w:rPr>
            <w:rFonts w:ascii="Times New Roman" w:eastAsia="Times New Roman" w:hAnsi="Times New Roman" w:cs="Times New Roman"/>
            <w:sz w:val="24"/>
            <w:szCs w:val="24"/>
          </w:rPr>
          <w:t>M</w:t>
        </w:r>
      </w:ins>
      <w:r>
        <w:rPr>
          <w:rFonts w:ascii="Times New Roman" w:eastAsia="Times New Roman" w:hAnsi="Times New Roman" w:cs="Times New Roman"/>
          <w:sz w:val="24"/>
          <w:szCs w:val="24"/>
        </w:rPr>
        <w:t xml:space="preserve">icrobial and bacterial biomarkers, such as branched- and odd-chain fatty acids, </w:t>
      </w:r>
      <w:ins w:id="22" w:author="Hampton, Stephanie" w:date="2021-07-31T08:03:00Z">
        <w:r w:rsidR="000A6443">
          <w:rPr>
            <w:rFonts w:ascii="Times New Roman" w:eastAsia="Times New Roman" w:hAnsi="Times New Roman" w:cs="Times New Roman"/>
            <w:sz w:val="24"/>
            <w:szCs w:val="24"/>
          </w:rPr>
          <w:t xml:space="preserve">also </w:t>
        </w:r>
      </w:ins>
      <w:r>
        <w:rPr>
          <w:rFonts w:ascii="Times New Roman" w:eastAsia="Times New Roman" w:hAnsi="Times New Roman" w:cs="Times New Roman"/>
          <w:sz w:val="24"/>
          <w:szCs w:val="24"/>
        </w:rPr>
        <w:t xml:space="preserve">can be useful for defining </w:t>
      </w:r>
      <w:r w:rsidR="004D6200">
        <w:rPr>
          <w:rFonts w:ascii="Times New Roman" w:eastAsia="Times New Roman" w:hAnsi="Times New Roman" w:cs="Times New Roman"/>
          <w:sz w:val="24"/>
          <w:szCs w:val="24"/>
        </w:rPr>
        <w:t xml:space="preserve">areas and </w:t>
      </w:r>
      <w:del w:id="23" w:author="Hampton, Stephanie" w:date="2021-07-31T08:04:00Z">
        <w:r w:rsidR="004D6200" w:rsidDel="000A6443">
          <w:rPr>
            <w:rFonts w:ascii="Times New Roman" w:eastAsia="Times New Roman" w:hAnsi="Times New Roman" w:cs="Times New Roman"/>
            <w:sz w:val="24"/>
            <w:szCs w:val="24"/>
          </w:rPr>
          <w:delText xml:space="preserve">moments </w:delText>
        </w:r>
      </w:del>
      <w:ins w:id="24" w:author="Hampton, Stephanie" w:date="2021-07-31T08:04:00Z">
        <w:r w:rsidR="000A6443">
          <w:rPr>
            <w:rFonts w:ascii="Times New Roman" w:eastAsia="Times New Roman" w:hAnsi="Times New Roman" w:cs="Times New Roman"/>
            <w:sz w:val="24"/>
            <w:szCs w:val="24"/>
          </w:rPr>
          <w:t xml:space="preserve">times </w:t>
        </w:r>
      </w:ins>
      <w:r w:rsidR="004D6200">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sewage loading</w:t>
      </w:r>
      <w:r w:rsidR="00E02F32">
        <w:rPr>
          <w:rFonts w:ascii="Times New Roman" w:eastAsia="Times New Roman" w:hAnsi="Times New Roman" w:cs="Times New Roman"/>
          <w:sz w:val="24"/>
          <w:szCs w:val="24"/>
        </w:rPr>
        <w:t xml:space="preserv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{"citationID":"vDiAJlZL","properties":{"formattedCitation":"(Seguel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(Seguel et al. 2001)</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contrast to PPCPs,</w:t>
      </w:r>
      <w:r w:rsidR="0037784A">
        <w:rPr>
          <w:rFonts w:ascii="Times New Roman" w:eastAsia="Times New Roman" w:hAnsi="Times New Roman" w:cs="Times New Roman"/>
          <w:sz w:val="24"/>
          <w:szCs w:val="24"/>
        </w:rPr>
        <w:t xml:space="preserve"> bacteria-associated fatty acids can be less specific sewage indicators, as bacteria </w:t>
      </w:r>
      <w:r w:rsidR="0067224E">
        <w:rPr>
          <w:rFonts w:ascii="Times New Roman" w:eastAsia="Times New Roman" w:hAnsi="Times New Roman" w:cs="Times New Roman"/>
          <w:sz w:val="24"/>
          <w:szCs w:val="24"/>
        </w:rPr>
        <w:t>can</w:t>
      </w:r>
      <w:r w:rsidR="0037784A">
        <w:rPr>
          <w:rFonts w:ascii="Times New Roman" w:eastAsia="Times New Roman" w:hAnsi="Times New Roman" w:cs="Times New Roman"/>
          <w:sz w:val="24"/>
          <w:szCs w:val="24"/>
        </w:rPr>
        <w:t xml:space="preserve"> also originate from </w:t>
      </w:r>
      <w:r w:rsidR="0067224E">
        <w:rPr>
          <w:rFonts w:ascii="Times New Roman" w:eastAsia="Times New Roman" w:hAnsi="Times New Roman" w:cs="Times New Roman"/>
          <w:sz w:val="24"/>
          <w:szCs w:val="24"/>
        </w:rPr>
        <w:t xml:space="preserve">numerous </w:t>
      </w:r>
      <w:r w:rsidR="0037784A">
        <w:rPr>
          <w:rFonts w:ascii="Times New Roman" w:eastAsia="Times New Roman" w:hAnsi="Times New Roman" w:cs="Times New Roman"/>
          <w:sz w:val="24"/>
          <w:szCs w:val="24"/>
        </w:rPr>
        <w:t xml:space="preserve">non-sewage sources. However, tracking changes in relative bacterial abundance can be a reliable indicator of spatial </w:t>
      </w:r>
      <w:ins w:id="25" w:author="Hampton, Stephanie" w:date="2021-07-31T08:06:00Z">
        <w:r w:rsidR="00902EC7">
          <w:rPr>
            <w:rFonts w:ascii="Times New Roman" w:eastAsia="Times New Roman" w:hAnsi="Times New Roman" w:cs="Times New Roman"/>
            <w:sz w:val="24"/>
            <w:szCs w:val="24"/>
          </w:rPr>
          <w:t xml:space="preserve">and temporal </w:t>
        </w:r>
      </w:ins>
      <w:r w:rsidR="0037784A">
        <w:rPr>
          <w:rFonts w:ascii="Times New Roman" w:eastAsia="Times New Roman" w:hAnsi="Times New Roman" w:cs="Times New Roman"/>
          <w:sz w:val="24"/>
          <w:szCs w:val="24"/>
        </w:rPr>
        <w:t>patterns in sewage loading</w:t>
      </w:r>
      <w:del w:id="26" w:author="Hampton, Stephanie" w:date="2021-07-31T08:06:00Z">
        <w:r w:rsidR="0037784A" w:rsidDel="00902EC7">
          <w:rPr>
            <w:rFonts w:ascii="Times New Roman" w:eastAsia="Times New Roman" w:hAnsi="Times New Roman" w:cs="Times New Roman"/>
            <w:sz w:val="24"/>
            <w:szCs w:val="24"/>
          </w:rPr>
          <w:delText>s</w:delText>
        </w:r>
      </w:del>
      <w:r w:rsidR="004D6200">
        <w:rPr>
          <w:rFonts w:ascii="Times New Roman" w:eastAsia="Times New Roman" w:hAnsi="Times New Roman" w:cs="Times New Roman"/>
          <w:sz w:val="24"/>
          <w:szCs w:val="24"/>
        </w:rPr>
        <w:t xml:space="preserve"> </w:t>
      </w:r>
      <w:commentRangeStart w:id="27"/>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{"citationID":"UVZntYjO","properties":{"formattedCitation":"(Timoshkin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w:t>
      </w:r>
      <w:proofErr w:type="spellStart"/>
      <w:r w:rsidR="004D6200" w:rsidRPr="004D6200">
        <w:rPr>
          <w:rFonts w:ascii="Times New Roman" w:hAnsi="Times New Roman" w:cs="Times New Roman"/>
          <w:sz w:val="24"/>
        </w:rPr>
        <w:t>Timoshkin</w:t>
      </w:r>
      <w:proofErr w:type="spellEnd"/>
      <w:r w:rsidR="004D6200" w:rsidRPr="004D6200">
        <w:rPr>
          <w:rFonts w:ascii="Times New Roman" w:hAnsi="Times New Roman" w:cs="Times New Roman"/>
          <w:sz w:val="24"/>
        </w:rPr>
        <w:t xml:space="preserve"> et al. 2016)</w:t>
      </w:r>
      <w:r w:rsidR="004D6200">
        <w:rPr>
          <w:rFonts w:ascii="Times New Roman" w:eastAsia="Times New Roman" w:hAnsi="Times New Roman" w:cs="Times New Roman"/>
          <w:sz w:val="24"/>
          <w:szCs w:val="24"/>
        </w:rPr>
        <w:fldChar w:fldCharType="end"/>
      </w:r>
      <w:commentRangeEnd w:id="27"/>
      <w:r w:rsidR="000A6443">
        <w:rPr>
          <w:rStyle w:val="CommentReference"/>
        </w:rPr>
        <w:commentReference w:id="27"/>
      </w:r>
      <w:r w:rsidR="0067224E">
        <w:rPr>
          <w:rFonts w:ascii="Times New Roman" w:eastAsia="Times New Roman" w:hAnsi="Times New Roman" w:cs="Times New Roman"/>
          <w:sz w:val="24"/>
          <w:szCs w:val="24"/>
        </w:rPr>
        <w:t>,</w:t>
      </w:r>
      <w:del w:id="28" w:author="Hampton, Stephanie" w:date="2021-07-31T08:06:00Z">
        <w:r w:rsidR="0067224E" w:rsidDel="00902EC7">
          <w:rPr>
            <w:rFonts w:ascii="Times New Roman" w:eastAsia="Times New Roman" w:hAnsi="Times New Roman" w:cs="Times New Roman"/>
            <w:sz w:val="24"/>
            <w:szCs w:val="24"/>
          </w:rPr>
          <w:delText xml:space="preserve"> where locations and timepoints with higher bacterial biomarkers would be more associated with sewage inputs</w:delText>
        </w:r>
      </w:del>
      <w:r w:rsidR="003778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del w:id="29" w:author="Hampton, Stephanie" w:date="2021-07-31T08:07:00Z">
        <w:r w:rsidR="0067224E" w:rsidDel="00902EC7">
          <w:rPr>
            <w:rFonts w:ascii="Times New Roman" w:eastAsia="Times New Roman" w:hAnsi="Times New Roman" w:cs="Times New Roman"/>
            <w:sz w:val="24"/>
            <w:szCs w:val="24"/>
          </w:rPr>
          <w:delText>Perhaps more powerful</w:delText>
        </w:r>
        <w:r w:rsidDel="00902EC7">
          <w:rPr>
            <w:rFonts w:ascii="Times New Roman" w:eastAsia="Times New Roman" w:hAnsi="Times New Roman" w:cs="Times New Roman"/>
            <w:sz w:val="24"/>
            <w:szCs w:val="24"/>
          </w:rPr>
          <w:delText>,</w:delText>
        </w:r>
      </w:del>
      <w:ins w:id="30" w:author="Hampton, Stephanie" w:date="2021-07-31T08:07:00Z">
        <w:r w:rsidR="00902EC7">
          <w:rPr>
            <w:rFonts w:ascii="Times New Roman" w:eastAsia="Times New Roman" w:hAnsi="Times New Roman" w:cs="Times New Roman"/>
            <w:sz w:val="24"/>
            <w:szCs w:val="24"/>
          </w:rPr>
          <w:t>T</w:t>
        </w:r>
      </w:ins>
      <w:ins w:id="31" w:author="Hampton, Stephanie" w:date="2021-07-31T08:08:00Z">
        <w:r w:rsidR="00902EC7">
          <w:rPr>
            <w:rFonts w:ascii="Times New Roman" w:eastAsia="Times New Roman" w:hAnsi="Times New Roman" w:cs="Times New Roman"/>
            <w:sz w:val="24"/>
            <w:szCs w:val="24"/>
          </w:rPr>
          <w:t>ogether, t</w:t>
        </w:r>
      </w:ins>
      <w:ins w:id="32" w:author="Hampton, Stephanie" w:date="2021-07-31T08:07:00Z">
        <w:r w:rsidR="00902EC7">
          <w:rPr>
            <w:rFonts w:ascii="Times New Roman" w:eastAsia="Times New Roman" w:hAnsi="Times New Roman" w:cs="Times New Roman"/>
            <w:sz w:val="24"/>
            <w:szCs w:val="24"/>
          </w:rPr>
          <w:t>he combined</w:t>
        </w:r>
      </w:ins>
      <w:ins w:id="33" w:author="Hampton, Stephanie" w:date="2021-07-31T08:06:00Z">
        <w:r w:rsidR="00902EC7">
          <w:rPr>
            <w:rFonts w:ascii="Times New Roman" w:eastAsia="Times New Roman" w:hAnsi="Times New Roman" w:cs="Times New Roman"/>
            <w:sz w:val="24"/>
            <w:szCs w:val="24"/>
          </w:rPr>
          <w:t xml:space="preserve"> use of</w:t>
        </w:r>
      </w:ins>
      <w:r>
        <w:rPr>
          <w:rFonts w:ascii="Times New Roman" w:eastAsia="Times New Roman" w:hAnsi="Times New Roman" w:cs="Times New Roman"/>
          <w:sz w:val="24"/>
          <w:szCs w:val="24"/>
        </w:rPr>
        <w:t xml:space="preserve"> </w:t>
      </w:r>
      <w:del w:id="34" w:author="Hampton, Stephanie" w:date="2021-07-31T08:07:00Z">
        <w:r w:rsidDel="00902EC7">
          <w:rPr>
            <w:rFonts w:ascii="Times New Roman" w:eastAsia="Times New Roman" w:hAnsi="Times New Roman" w:cs="Times New Roman"/>
            <w:sz w:val="24"/>
            <w:szCs w:val="24"/>
          </w:rPr>
          <w:delText xml:space="preserve">co-located </w:delText>
        </w:r>
      </w:del>
      <w:r>
        <w:rPr>
          <w:rFonts w:ascii="Times New Roman" w:eastAsia="Times New Roman" w:hAnsi="Times New Roman" w:cs="Times New Roman"/>
          <w:sz w:val="24"/>
          <w:szCs w:val="24"/>
        </w:rPr>
        <w:t xml:space="preserve">PPCP and bacterial biomarker measurements </w:t>
      </w:r>
      <w:del w:id="35" w:author="Hampton, Stephanie" w:date="2021-07-31T08:07:00Z">
        <w:r w:rsidDel="00902EC7">
          <w:rPr>
            <w:rFonts w:ascii="Times New Roman" w:eastAsia="Times New Roman" w:hAnsi="Times New Roman" w:cs="Times New Roman"/>
            <w:sz w:val="24"/>
            <w:szCs w:val="24"/>
          </w:rPr>
          <w:delText>can be use</w:delText>
        </w:r>
        <w:r w:rsidR="0067224E" w:rsidDel="00902EC7">
          <w:rPr>
            <w:rFonts w:ascii="Times New Roman" w:eastAsia="Times New Roman" w:hAnsi="Times New Roman" w:cs="Times New Roman"/>
            <w:sz w:val="24"/>
            <w:szCs w:val="24"/>
          </w:rPr>
          <w:delText>ful</w:delText>
        </w:r>
        <w:r w:rsidDel="00902EC7">
          <w:rPr>
            <w:rFonts w:ascii="Times New Roman" w:eastAsia="Times New Roman" w:hAnsi="Times New Roman" w:cs="Times New Roman"/>
            <w:sz w:val="24"/>
            <w:szCs w:val="24"/>
          </w:rPr>
          <w:delText xml:space="preserve"> to </w:delText>
        </w:r>
        <w:r w:rsidR="0067224E" w:rsidDel="00902EC7">
          <w:rPr>
            <w:rFonts w:ascii="Times New Roman" w:eastAsia="Times New Roman" w:hAnsi="Times New Roman" w:cs="Times New Roman"/>
            <w:sz w:val="24"/>
            <w:szCs w:val="24"/>
          </w:rPr>
          <w:delText xml:space="preserve">strongly </w:delText>
        </w:r>
        <w:r w:rsidDel="00902EC7">
          <w:rPr>
            <w:rFonts w:ascii="Times New Roman" w:eastAsia="Times New Roman" w:hAnsi="Times New Roman" w:cs="Times New Roman"/>
            <w:sz w:val="24"/>
            <w:szCs w:val="24"/>
          </w:rPr>
          <w:delText xml:space="preserve">infer </w:delText>
        </w:r>
        <w:r w:rsidR="0067224E" w:rsidDel="00902EC7">
          <w:rPr>
            <w:rFonts w:ascii="Times New Roman" w:eastAsia="Times New Roman" w:hAnsi="Times New Roman" w:cs="Times New Roman"/>
            <w:sz w:val="24"/>
            <w:szCs w:val="24"/>
          </w:rPr>
          <w:delText>and</w:delText>
        </w:r>
      </w:del>
      <w:ins w:id="36" w:author="Hampton, Stephanie" w:date="2021-07-31T08:07:00Z">
        <w:r w:rsidR="00902EC7">
          <w:rPr>
            <w:rFonts w:ascii="Times New Roman" w:eastAsia="Times New Roman" w:hAnsi="Times New Roman" w:cs="Times New Roman"/>
            <w:sz w:val="24"/>
            <w:szCs w:val="24"/>
          </w:rPr>
          <w:t>may provide</w:t>
        </w:r>
      </w:ins>
      <w:ins w:id="37" w:author="Hampton, Stephanie" w:date="2021-07-31T08:09:00Z">
        <w:r w:rsidR="00902EC7">
          <w:rPr>
            <w:rFonts w:ascii="Times New Roman" w:eastAsia="Times New Roman" w:hAnsi="Times New Roman" w:cs="Times New Roman"/>
            <w:sz w:val="24"/>
            <w:szCs w:val="24"/>
          </w:rPr>
          <w:t xml:space="preserve"> more robust,</w:t>
        </w:r>
      </w:ins>
      <w:ins w:id="38" w:author="Hampton, Stephanie" w:date="2021-07-31T08:07:00Z">
        <w:r w:rsidR="00902EC7">
          <w:rPr>
            <w:rFonts w:ascii="Times New Roman" w:eastAsia="Times New Roman" w:hAnsi="Times New Roman" w:cs="Times New Roman"/>
            <w:sz w:val="24"/>
            <w:szCs w:val="24"/>
          </w:rPr>
          <w:t xml:space="preserve"> </w:t>
        </w:r>
      </w:ins>
      <w:ins w:id="39" w:author="Hampton, Stephanie" w:date="2021-07-31T08:08:00Z">
        <w:r w:rsidR="00902EC7">
          <w:rPr>
            <w:rFonts w:ascii="Times New Roman" w:eastAsia="Times New Roman" w:hAnsi="Times New Roman" w:cs="Times New Roman"/>
            <w:sz w:val="24"/>
            <w:szCs w:val="24"/>
          </w:rPr>
          <w:t>multi-proxy information from which to infer</w:t>
        </w:r>
      </w:ins>
      <w:r w:rsidR="0067224E">
        <w:rPr>
          <w:rFonts w:ascii="Times New Roman" w:eastAsia="Times New Roman" w:hAnsi="Times New Roman" w:cs="Times New Roman"/>
          <w:sz w:val="24"/>
          <w:szCs w:val="24"/>
        </w:rPr>
        <w:t xml:space="preserve"> </w:t>
      </w:r>
      <w:del w:id="40" w:author="Hampton, Stephanie" w:date="2021-07-31T08:08:00Z">
        <w:r w:rsidR="0067224E" w:rsidDel="00902EC7">
          <w:rPr>
            <w:rFonts w:ascii="Times New Roman" w:eastAsia="Times New Roman" w:hAnsi="Times New Roman" w:cs="Times New Roman"/>
            <w:sz w:val="24"/>
            <w:szCs w:val="24"/>
          </w:rPr>
          <w:delText xml:space="preserve">support </w:delText>
        </w:r>
      </w:del>
      <w:r>
        <w:rPr>
          <w:rFonts w:ascii="Times New Roman" w:eastAsia="Times New Roman" w:hAnsi="Times New Roman" w:cs="Times New Roman"/>
          <w:sz w:val="24"/>
          <w:szCs w:val="24"/>
        </w:rPr>
        <w:t>the spatial extent and timing of sewage pollution into an ecosystem.</w:t>
      </w:r>
    </w:p>
    <w:p w14:paraId="5E12C0F5" w14:textId="77777777" w:rsidR="00A7754D" w:rsidRDefault="00A7754D">
      <w:pPr>
        <w:widowControl w:val="0"/>
        <w:spacing w:line="240" w:lineRule="auto"/>
        <w:rPr>
          <w:rFonts w:ascii="Times New Roman" w:eastAsia="Times New Roman" w:hAnsi="Times New Roman" w:cs="Times New Roman"/>
          <w:sz w:val="24"/>
          <w:szCs w:val="24"/>
        </w:rPr>
      </w:pPr>
    </w:p>
    <w:p w14:paraId="10814FB9" w14:textId="27A9467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wastewater pollution are often first observed among littoral benthic communities, where increased nutrients can </w:t>
      </w:r>
      <w:r w:rsidR="0067224E">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algal community succession </w:t>
      </w:r>
      <w:r w:rsidR="0067224E">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caus</w:t>
      </w:r>
      <w:r w:rsidR="0067224E">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deviations in </w:t>
      </w:r>
      <w:r w:rsidR="008E2162">
        <w:rPr>
          <w:rFonts w:ascii="Times New Roman" w:eastAsia="Times New Roman" w:hAnsi="Times New Roman" w:cs="Times New Roman"/>
          <w:sz w:val="24"/>
          <w:szCs w:val="24"/>
        </w:rPr>
        <w:t xml:space="preserve">community </w:t>
      </w:r>
      <w:r>
        <w:rPr>
          <w:rFonts w:ascii="Times New Roman" w:eastAsia="Times New Roman" w:hAnsi="Times New Roman" w:cs="Times New Roman"/>
          <w:sz w:val="24"/>
          <w:szCs w:val="24"/>
        </w:rPr>
        <w:t>composition and abundance</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{"citationID":"gXTT334S","properties":{"formattedCitation":"(Meyer et al.; Rosenberger et al. 2008; Hampton et al. 2011; Timoshkin et al. 2016; Bondarenko et al. 2021; Atkins et al. 2021)","plainCitation":"(Meyer et al.; Rosenberger et al. 2008; Hampton et al. 2011; Timoshkin et al. 2016; Bondarenko et al. 2021; Atkins et al. 2021)","noteIndex":0},"citationItems":[{"id":4114,"uris":["http://zotero.org/users/2645460/items/5MKK494P"],"uri":["http://zotero.org/users/2645460/items/5MKK494P"],"itemData":{"id":4114,"type":"article-journal","title":"Effects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(Meyer et al.; Rosenberger et al. 2008; Hampton et al. 2011; Timoshkin et al. 2016; Bondarenko et al. 2021; Atkins et al. 2021)</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Previous syntheses have demonstrated that increased chlorophyte abundance over the course of summertime succession is a regularly occurring phenomenon in </w:t>
      </w:r>
      <w:ins w:id="41" w:author="Hampton, Stephanie" w:date="2021-07-31T08:10:00Z">
        <w:r w:rsidR="00902EC7">
          <w:rPr>
            <w:rFonts w:ascii="Times New Roman" w:eastAsia="Times New Roman" w:hAnsi="Times New Roman" w:cs="Times New Roman"/>
            <w:sz w:val="24"/>
            <w:szCs w:val="24"/>
          </w:rPr>
          <w:t xml:space="preserve">the water column of </w:t>
        </w:r>
      </w:ins>
      <w:r>
        <w:rPr>
          <w:rFonts w:ascii="Times New Roman" w:eastAsia="Times New Roman" w:hAnsi="Times New Roman" w:cs="Times New Roman"/>
          <w:sz w:val="24"/>
          <w:szCs w:val="24"/>
        </w:rPr>
        <w:t xml:space="preserve">oligotrophic systems, </w:t>
      </w:r>
      <w:r>
        <w:rPr>
          <w:rFonts w:ascii="Times New Roman" w:eastAsia="Times New Roman" w:hAnsi="Times New Roman" w:cs="Times New Roman"/>
          <w:sz w:val="24"/>
          <w:szCs w:val="24"/>
        </w:rPr>
        <w:lastRenderedPageBreak/>
        <w:t>where chlorophytes increase in abundance over the growing season and then eventually decrease relative to diatoms and cyanobacteria</w:t>
      </w:r>
      <w:r w:rsidR="0067224E">
        <w:rPr>
          <w:rFonts w:ascii="Times New Roman" w:eastAsia="Times New Roman" w:hAnsi="Times New Roman" w:cs="Times New Roman"/>
          <w:sz w:val="24"/>
          <w:szCs w:val="24"/>
        </w:rPr>
        <w:t xml:space="preserve"> </w:t>
      </w:r>
      <w:commentRangeStart w:id="42"/>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{"citationID":"rB0sWWcC","properties":{"formattedCitation":"(Sommer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(Sommer et al. 1986, 2012)</w:t>
      </w:r>
      <w:r w:rsidR="0067224E">
        <w:rPr>
          <w:rFonts w:ascii="Times New Roman" w:eastAsia="Times New Roman" w:hAnsi="Times New Roman" w:cs="Times New Roman"/>
          <w:sz w:val="24"/>
          <w:szCs w:val="24"/>
        </w:rPr>
        <w:fldChar w:fldCharType="end"/>
      </w:r>
      <w:commentRangeEnd w:id="42"/>
      <w:r w:rsidR="00902EC7">
        <w:rPr>
          <w:rStyle w:val="CommentReference"/>
        </w:rPr>
        <w:commentReference w:id="42"/>
      </w:r>
      <w:r>
        <w:rPr>
          <w:rFonts w:ascii="Times New Roman" w:eastAsia="Times New Roman" w:hAnsi="Times New Roman" w:cs="Times New Roman"/>
          <w:sz w:val="24"/>
          <w:szCs w:val="24"/>
        </w:rPr>
        <w:t xml:space="preserve">. Mechanistically, this transition occurs when </w:t>
      </w:r>
      <w:r w:rsidR="00EE47E0">
        <w:rPr>
          <w:rFonts w:ascii="Times New Roman" w:eastAsia="Times New Roman" w:hAnsi="Times New Roman" w:cs="Times New Roman"/>
          <w:sz w:val="24"/>
          <w:szCs w:val="24"/>
        </w:rPr>
        <w:t>nitrogen and phosphorus</w:t>
      </w:r>
      <w:r>
        <w:rPr>
          <w:rFonts w:ascii="Times New Roman" w:eastAsia="Times New Roman" w:hAnsi="Times New Roman" w:cs="Times New Roman"/>
          <w:sz w:val="24"/>
          <w:szCs w:val="24"/>
        </w:rPr>
        <w:t xml:space="preserve"> become limiting for many chlorophyte taxa. In the case of sustained wastewater inputs, </w:t>
      </w:r>
      <w:ins w:id="43" w:author="Hampton, Stephanie" w:date="2021-07-31T08:14:00Z">
        <w:r w:rsidR="008B1475">
          <w:rPr>
            <w:rFonts w:ascii="Times New Roman" w:eastAsia="Times New Roman" w:hAnsi="Times New Roman" w:cs="Times New Roman"/>
            <w:sz w:val="24"/>
            <w:szCs w:val="24"/>
          </w:rPr>
          <w:t xml:space="preserve">benthic </w:t>
        </w:r>
      </w:ins>
      <w:r>
        <w:rPr>
          <w:rFonts w:ascii="Times New Roman" w:eastAsia="Times New Roman" w:hAnsi="Times New Roman" w:cs="Times New Roman"/>
          <w:sz w:val="24"/>
          <w:szCs w:val="24"/>
        </w:rPr>
        <w:t xml:space="preserve">chlorophyte taxa can </w:t>
      </w:r>
      <w:r w:rsidR="00EE47E0">
        <w:rPr>
          <w:rFonts w:ascii="Times New Roman" w:eastAsia="Times New Roman" w:hAnsi="Times New Roman" w:cs="Times New Roman"/>
          <w:sz w:val="24"/>
          <w:szCs w:val="24"/>
        </w:rPr>
        <w:t>establish and remain</w:t>
      </w:r>
      <w:r>
        <w:rPr>
          <w:rFonts w:ascii="Times New Roman" w:eastAsia="Times New Roman" w:hAnsi="Times New Roman" w:cs="Times New Roman"/>
          <w:sz w:val="24"/>
          <w:szCs w:val="24"/>
        </w:rPr>
        <w:t xml:space="preserve"> dominant</w:t>
      </w:r>
      <w:r w:rsidR="00EE47E0">
        <w:rPr>
          <w:rFonts w:ascii="Times New Roman" w:eastAsia="Times New Roman" w:hAnsi="Times New Roman" w:cs="Times New Roman"/>
          <w:sz w:val="24"/>
          <w:szCs w:val="24"/>
        </w:rPr>
        <w:t xml:space="preserve"> within the community </w:t>
      </w:r>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{"citationID":"WbjVSrZB","properties":{"formattedCitation":"(Timoshkin et al. 2016; Volkova et al. 2018; Ozersky et al. 2018)","plainCitation":"(Timoshkin et al. 2016; Volkova et al. 2018; Ozersky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(Timoshkin et al. 2016; Volkova et al. 2018; Ozersky et al. 2018)</w:t>
      </w:r>
      <w:r w:rsidR="00EE47E0">
        <w:rPr>
          <w:rFonts w:ascii="Times New Roman" w:eastAsia="Times New Roman" w:hAnsi="Times New Roman" w:cs="Times New Roman"/>
          <w:sz w:val="24"/>
          <w:szCs w:val="24"/>
        </w:rPr>
        <w:fldChar w:fldCharType="end"/>
      </w:r>
      <w:r w:rsidR="00EE47E0">
        <w:rPr>
          <w:rFonts w:ascii="Times New Roman" w:eastAsia="Times New Roman" w:hAnsi="Times New Roman" w:cs="Times New Roman"/>
          <w:sz w:val="24"/>
          <w:szCs w:val="24"/>
        </w:rPr>
        <w:t>, likely due to their increased efficiency at</w:t>
      </w:r>
      <w:r>
        <w:rPr>
          <w:rFonts w:ascii="Times New Roman" w:eastAsia="Times New Roman" w:hAnsi="Times New Roman" w:cs="Times New Roman"/>
          <w:sz w:val="24"/>
          <w:szCs w:val="24"/>
        </w:rPr>
        <w:t xml:space="preserve"> removing nutrients fr</w:t>
      </w:r>
      <w:r w:rsidR="00EE47E0">
        <w:rPr>
          <w:rFonts w:ascii="Times New Roman" w:eastAsia="Times New Roman" w:hAnsi="Times New Roman" w:cs="Times New Roman"/>
          <w:sz w:val="24"/>
          <w:szCs w:val="24"/>
        </w:rPr>
        <w:t>o</w:t>
      </w:r>
      <w:r>
        <w:rPr>
          <w:rFonts w:ascii="Times New Roman" w:eastAsia="Times New Roman" w:hAnsi="Times New Roman" w:cs="Times New Roman"/>
          <w:sz w:val="24"/>
          <w:szCs w:val="24"/>
        </w:rPr>
        <w:t>m the water column</w:t>
      </w:r>
      <w:r w:rsidR="00EE47E0">
        <w:rPr>
          <w:rFonts w:ascii="Times New Roman" w:eastAsia="Times New Roman" w:hAnsi="Times New Roman" w:cs="Times New Roman"/>
          <w:sz w:val="24"/>
          <w:szCs w:val="24"/>
        </w:rPr>
        <w:t xml:space="preserve"> relative to diatoms </w:t>
      </w:r>
      <w:commentRangeStart w:id="44"/>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{"citationID":"3QnRdlhG","properties":{"formattedCitation":"(Rosenberger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(Rosenberger et al. 2008; Oleksy et al. 2020)</w:t>
      </w:r>
      <w:r w:rsidR="00EE47E0">
        <w:rPr>
          <w:rFonts w:ascii="Times New Roman" w:eastAsia="Times New Roman" w:hAnsi="Times New Roman" w:cs="Times New Roman"/>
          <w:sz w:val="24"/>
          <w:szCs w:val="24"/>
        </w:rPr>
        <w:fldChar w:fldCharType="end"/>
      </w:r>
      <w:commentRangeEnd w:id="44"/>
      <w:r w:rsidR="008B1475">
        <w:rPr>
          <w:rStyle w:val="CommentReference"/>
        </w:rPr>
        <w:commentReference w:id="44"/>
      </w:r>
      <w:r>
        <w:rPr>
          <w:rFonts w:ascii="Times New Roman" w:eastAsia="Times New Roman" w:hAnsi="Times New Roman" w:cs="Times New Roman"/>
          <w:sz w:val="24"/>
          <w:szCs w:val="24"/>
        </w:rPr>
        <w:t xml:space="preserve">. In the case of </w:t>
      </w:r>
      <w:del w:id="45" w:author="Hampton, Stephanie" w:date="2021-07-31T08:15:00Z">
        <w:r w:rsidDel="00D67C74">
          <w:rPr>
            <w:rFonts w:ascii="Times New Roman" w:eastAsia="Times New Roman" w:hAnsi="Times New Roman" w:cs="Times New Roman"/>
            <w:sz w:val="24"/>
            <w:szCs w:val="24"/>
          </w:rPr>
          <w:delText xml:space="preserve">punctuated </w:delText>
        </w:r>
      </w:del>
      <w:ins w:id="46" w:author="Hampton, Stephanie" w:date="2021-07-31T08:15:00Z">
        <w:r w:rsidR="00D67C74">
          <w:rPr>
            <w:rFonts w:ascii="Times New Roman" w:eastAsia="Times New Roman" w:hAnsi="Times New Roman" w:cs="Times New Roman"/>
            <w:sz w:val="24"/>
            <w:szCs w:val="24"/>
          </w:rPr>
          <w:t>intermitt</w:t>
        </w:r>
      </w:ins>
      <w:ins w:id="47" w:author="Hampton, Stephanie" w:date="2021-07-31T08:16:00Z">
        <w:r w:rsidR="00D67C74">
          <w:rPr>
            <w:rFonts w:ascii="Times New Roman" w:eastAsia="Times New Roman" w:hAnsi="Times New Roman" w:cs="Times New Roman"/>
            <w:sz w:val="24"/>
            <w:szCs w:val="24"/>
          </w:rPr>
          <w:t>ent</w:t>
        </w:r>
      </w:ins>
      <w:ins w:id="48" w:author="Hampton, Stephanie" w:date="2021-07-31T08:15:00Z">
        <w:r w:rsidR="00D67C74">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wastewater inputs, chlorophyte taxa </w:t>
      </w:r>
      <w:r w:rsidR="00EE47E0">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increase in relative abundance</w:t>
      </w:r>
      <w:r w:rsidR="00EE47E0">
        <w:rPr>
          <w:rFonts w:ascii="Times New Roman" w:eastAsia="Times New Roman" w:hAnsi="Times New Roman" w:cs="Times New Roman"/>
          <w:sz w:val="24"/>
          <w:szCs w:val="24"/>
        </w:rPr>
        <w:t xml:space="preserve"> both in response to nutrient inputs and as part of </w:t>
      </w:r>
      <w:commentRangeStart w:id="49"/>
      <w:r w:rsidR="00EE47E0">
        <w:rPr>
          <w:rFonts w:ascii="Times New Roman" w:eastAsia="Times New Roman" w:hAnsi="Times New Roman" w:cs="Times New Roman"/>
          <w:sz w:val="24"/>
          <w:szCs w:val="24"/>
        </w:rPr>
        <w:t>successional phenology</w:t>
      </w:r>
      <w:r>
        <w:rPr>
          <w:rFonts w:ascii="Times New Roman" w:eastAsia="Times New Roman" w:hAnsi="Times New Roman" w:cs="Times New Roman"/>
          <w:sz w:val="24"/>
          <w:szCs w:val="24"/>
        </w:rPr>
        <w:t>, but then become displaced by other taxa as the community undergoes succession</w:t>
      </w:r>
      <w:r w:rsidR="00EE47E0">
        <w:rPr>
          <w:rFonts w:ascii="Times New Roman" w:eastAsia="Times New Roman" w:hAnsi="Times New Roman" w:cs="Times New Roman"/>
          <w:sz w:val="24"/>
          <w:szCs w:val="24"/>
        </w:rPr>
        <w:t xml:space="preserve"> </w:t>
      </w:r>
      <w:commentRangeEnd w:id="49"/>
      <w:r w:rsidR="00D67C74">
        <w:rPr>
          <w:rStyle w:val="CommentReference"/>
        </w:rPr>
        <w:commentReference w:id="49"/>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{"citationID":"WdNqnEDq","properties":{"formattedCitation":"(McCormick and Stevenson 1991; Azim et al. 2005)","plainCitation":"(McCormick and Stevenson 1991;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(McCormick and Stevenson 1991; Azim et al. 2005)</w:t>
      </w:r>
      <w:r w:rsidR="004D620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two dichotomous disturbance regimes, therefore, present </w:t>
      </w:r>
      <w:r w:rsidR="00EE47E0">
        <w:rPr>
          <w:rFonts w:ascii="Times New Roman" w:eastAsia="Times New Roman" w:hAnsi="Times New Roman" w:cs="Times New Roman"/>
          <w:sz w:val="24"/>
          <w:szCs w:val="24"/>
        </w:rPr>
        <w:t>two similar yet diverging</w:t>
      </w:r>
      <w:r>
        <w:rPr>
          <w:rFonts w:ascii="Times New Roman" w:eastAsia="Times New Roman" w:hAnsi="Times New Roman" w:cs="Times New Roman"/>
          <w:sz w:val="24"/>
          <w:szCs w:val="24"/>
        </w:rPr>
        <w:t xml:space="preserve"> mechanism</w:t>
      </w:r>
      <w:r w:rsidR="00EE47E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where nutrient addition into aquatic environments can </w:t>
      </w:r>
      <w:r w:rsidR="004D6200">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t xml:space="preserve">anticipated </w:t>
      </w:r>
      <w:r>
        <w:rPr>
          <w:rFonts w:ascii="Times New Roman" w:eastAsia="Times New Roman" w:hAnsi="Times New Roman" w:cs="Times New Roman"/>
          <w:sz w:val="24"/>
          <w:szCs w:val="24"/>
        </w:rPr>
        <w:t xml:space="preserve">periphyton successional patterns. </w:t>
      </w:r>
    </w:p>
    <w:p w14:paraId="4BDC3915" w14:textId="77777777" w:rsidR="00A7754D" w:rsidRDefault="00A7754D">
      <w:pPr>
        <w:widowControl w:val="0"/>
        <w:spacing w:line="240" w:lineRule="auto"/>
        <w:rPr>
          <w:rFonts w:ascii="Times New Roman" w:eastAsia="Times New Roman" w:hAnsi="Times New Roman" w:cs="Times New Roman"/>
          <w:sz w:val="24"/>
          <w:szCs w:val="24"/>
        </w:rPr>
      </w:pPr>
    </w:p>
    <w:p w14:paraId="5A86C267" w14:textId="57A5970F" w:rsidR="00A7754D" w:rsidRDefault="003E389B">
      <w:pPr>
        <w:widowControl w:val="0"/>
        <w:spacing w:line="240" w:lineRule="auto"/>
        <w:rPr>
          <w:rFonts w:ascii="Times New Roman" w:eastAsia="Times New Roman" w:hAnsi="Times New Roman" w:cs="Times New Roman"/>
          <w:sz w:val="24"/>
          <w:szCs w:val="24"/>
        </w:rPr>
      </w:pPr>
      <w:del w:id="50" w:author="Hampton, Stephanie" w:date="2021-07-31T08:21:00Z">
        <w:r w:rsidDel="00D67C74">
          <w:rPr>
            <w:rFonts w:ascii="Times New Roman" w:eastAsia="Times New Roman" w:hAnsi="Times New Roman" w:cs="Times New Roman"/>
            <w:sz w:val="24"/>
            <w:szCs w:val="24"/>
          </w:rPr>
          <w:delText xml:space="preserve">With </w:delText>
        </w:r>
      </w:del>
      <w:ins w:id="51" w:author="Hampton, Stephanie" w:date="2021-07-31T08:21:00Z">
        <w:r w:rsidR="00D67C74">
          <w:rPr>
            <w:rFonts w:ascii="Times New Roman" w:eastAsia="Times New Roman" w:hAnsi="Times New Roman" w:cs="Times New Roman"/>
            <w:sz w:val="24"/>
            <w:szCs w:val="24"/>
          </w:rPr>
          <w:t xml:space="preserve">By driving </w:t>
        </w:r>
      </w:ins>
      <w:commentRangeStart w:id="52"/>
      <w:r>
        <w:rPr>
          <w:rFonts w:ascii="Times New Roman" w:eastAsia="Times New Roman" w:hAnsi="Times New Roman" w:cs="Times New Roman"/>
          <w:sz w:val="24"/>
          <w:szCs w:val="24"/>
        </w:rPr>
        <w:t>community</w:t>
      </w:r>
      <w:commentRangeEnd w:id="52"/>
      <w:r w:rsidR="00D67C74">
        <w:rPr>
          <w:rStyle w:val="CommentReference"/>
        </w:rPr>
        <w:commentReference w:id="52"/>
      </w:r>
      <w:r>
        <w:rPr>
          <w:rFonts w:ascii="Times New Roman" w:eastAsia="Times New Roman" w:hAnsi="Times New Roman" w:cs="Times New Roman"/>
          <w:sz w:val="24"/>
          <w:szCs w:val="24"/>
        </w:rPr>
        <w:t xml:space="preserve"> compositional shifts, nutrients from wastewater can influence nutritional quality of the periphyton, </w:t>
      </w:r>
      <w:del w:id="53" w:author="Hampton, Stephanie" w:date="2021-07-31T08:21:00Z">
        <w:r w:rsidR="004D6200" w:rsidDel="00D67C74">
          <w:rPr>
            <w:rFonts w:ascii="Times New Roman" w:eastAsia="Times New Roman" w:hAnsi="Times New Roman" w:cs="Times New Roman"/>
            <w:sz w:val="24"/>
            <w:szCs w:val="24"/>
          </w:rPr>
          <w:delText>posing</w:delText>
        </w:r>
        <w:r w:rsidDel="00D67C74">
          <w:rPr>
            <w:rFonts w:ascii="Times New Roman" w:eastAsia="Times New Roman" w:hAnsi="Times New Roman" w:cs="Times New Roman"/>
            <w:sz w:val="24"/>
            <w:szCs w:val="24"/>
          </w:rPr>
          <w:delText xml:space="preserve"> </w:delText>
        </w:r>
      </w:del>
      <w:ins w:id="54" w:author="Hampton, Stephanie" w:date="2021-07-31T08:21:00Z">
        <w:r w:rsidR="00D67C74">
          <w:rPr>
            <w:rFonts w:ascii="Times New Roman" w:eastAsia="Times New Roman" w:hAnsi="Times New Roman" w:cs="Times New Roman"/>
            <w:sz w:val="24"/>
            <w:szCs w:val="24"/>
          </w:rPr>
          <w:t xml:space="preserve">with </w:t>
        </w:r>
      </w:ins>
      <w:r>
        <w:rPr>
          <w:rFonts w:ascii="Times New Roman" w:eastAsia="Times New Roman" w:hAnsi="Times New Roman" w:cs="Times New Roman"/>
          <w:sz w:val="24"/>
          <w:szCs w:val="24"/>
        </w:rPr>
        <w:t xml:space="preserve">consequences for higher trophic levels. </w:t>
      </w:r>
      <w:commentRangeStart w:id="55"/>
      <w:ins w:id="56" w:author="Hampton, Stephanie" w:date="2021-07-31T08:25:00Z">
        <w:r w:rsidR="00AC11D7">
          <w:rPr>
            <w:rFonts w:ascii="Times New Roman" w:eastAsia="Times New Roman" w:hAnsi="Times New Roman" w:cs="Times New Roman"/>
            <w:sz w:val="24"/>
            <w:szCs w:val="24"/>
          </w:rPr>
          <w:t xml:space="preserve">Key elements of </w:t>
        </w:r>
      </w:ins>
      <w:ins w:id="57" w:author="Hampton, Stephanie" w:date="2021-07-31T08:30:00Z">
        <w:r w:rsidR="00AC11D7">
          <w:rPr>
            <w:rFonts w:ascii="Times New Roman" w:eastAsia="Times New Roman" w:hAnsi="Times New Roman" w:cs="Times New Roman"/>
            <w:sz w:val="24"/>
            <w:szCs w:val="24"/>
          </w:rPr>
          <w:t xml:space="preserve">algal </w:t>
        </w:r>
      </w:ins>
      <w:ins w:id="58" w:author="Hampton, Stephanie" w:date="2021-07-31T08:25:00Z">
        <w:r w:rsidR="00AC11D7">
          <w:rPr>
            <w:rFonts w:ascii="Times New Roman" w:eastAsia="Times New Roman" w:hAnsi="Times New Roman" w:cs="Times New Roman"/>
            <w:sz w:val="24"/>
            <w:szCs w:val="24"/>
          </w:rPr>
          <w:t>nutritional quality</w:t>
        </w:r>
        <w:r w:rsidR="00D67C74">
          <w:rPr>
            <w:rFonts w:ascii="Times New Roman" w:eastAsia="Times New Roman" w:hAnsi="Times New Roman" w:cs="Times New Roman"/>
            <w:sz w:val="24"/>
            <w:szCs w:val="24"/>
          </w:rPr>
          <w:t xml:space="preserve"> </w:t>
        </w:r>
      </w:ins>
      <w:del w:id="59" w:author="Hampton, Stephanie" w:date="2021-07-31T08:24:00Z">
        <w:r w:rsidDel="00D67C74">
          <w:rPr>
            <w:rFonts w:ascii="Times New Roman" w:eastAsia="Times New Roman" w:hAnsi="Times New Roman" w:cs="Times New Roman"/>
            <w:sz w:val="24"/>
            <w:szCs w:val="24"/>
          </w:rPr>
          <w:delText>P</w:delText>
        </w:r>
      </w:del>
      <w:del w:id="60" w:author="Hampton, Stephanie" w:date="2021-07-31T08:26:00Z">
        <w:r w:rsidDel="00AC11D7">
          <w:rPr>
            <w:rFonts w:ascii="Times New Roman" w:eastAsia="Times New Roman" w:hAnsi="Times New Roman" w:cs="Times New Roman"/>
            <w:sz w:val="24"/>
            <w:szCs w:val="24"/>
          </w:rPr>
          <w:delText>eriphyton</w:delText>
        </w:r>
      </w:del>
      <w:ins w:id="61" w:author="Hampton, Stephanie" w:date="2021-07-31T08:28:00Z">
        <w:r w:rsidR="00AC11D7">
          <w:rPr>
            <w:rFonts w:ascii="Times New Roman" w:eastAsia="Times New Roman" w:hAnsi="Times New Roman" w:cs="Times New Roman"/>
            <w:sz w:val="24"/>
            <w:szCs w:val="24"/>
          </w:rPr>
          <w:t>include</w:t>
        </w:r>
      </w:ins>
      <w:r>
        <w:rPr>
          <w:rFonts w:ascii="Times New Roman" w:eastAsia="Times New Roman" w:hAnsi="Times New Roman" w:cs="Times New Roman"/>
          <w:sz w:val="24"/>
          <w:szCs w:val="24"/>
        </w:rPr>
        <w:t xml:space="preserve"> fatty acid</w:t>
      </w:r>
      <w:ins w:id="62" w:author="Hampton, Stephanie" w:date="2021-07-31T08:32:00Z">
        <w:r w:rsidR="00AC11D7">
          <w:rPr>
            <w:rFonts w:ascii="Times New Roman" w:eastAsia="Times New Roman" w:hAnsi="Times New Roman" w:cs="Times New Roman"/>
            <w:sz w:val="24"/>
            <w:szCs w:val="24"/>
          </w:rPr>
          <w:t xml:space="preserve"> composition</w:t>
        </w:r>
      </w:ins>
      <w:del w:id="63" w:author="Hampton, Stephanie" w:date="2021-07-31T08:32:00Z">
        <w:r w:rsidDel="00AC11D7">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and C:N:P stoichiometric ratios</w:t>
      </w:r>
      <w:ins w:id="64" w:author="Hampton, Stephanie" w:date="2021-07-31T08:29:00Z">
        <w:r w:rsidR="00AC11D7">
          <w:rPr>
            <w:rFonts w:ascii="Times New Roman" w:eastAsia="Times New Roman" w:hAnsi="Times New Roman" w:cs="Times New Roman"/>
            <w:sz w:val="24"/>
            <w:szCs w:val="24"/>
          </w:rPr>
          <w:t xml:space="preserve">, based on </w:t>
        </w:r>
      </w:ins>
      <w:ins w:id="65" w:author="Hampton, Stephanie" w:date="2021-07-31T08:30:00Z">
        <w:r w:rsidR="00AC11D7">
          <w:rPr>
            <w:rFonts w:ascii="Times New Roman" w:eastAsia="Times New Roman" w:hAnsi="Times New Roman" w:cs="Times New Roman"/>
            <w:sz w:val="24"/>
            <w:szCs w:val="24"/>
          </w:rPr>
          <w:t>f</w:t>
        </w:r>
      </w:ins>
      <w:ins w:id="66" w:author="Hampton, Stephanie" w:date="2021-07-31T08:32:00Z">
        <w:r w:rsidR="00AC11D7">
          <w:rPr>
            <w:rFonts w:ascii="Times New Roman" w:eastAsia="Times New Roman" w:hAnsi="Times New Roman" w:cs="Times New Roman"/>
            <w:sz w:val="24"/>
            <w:szCs w:val="24"/>
          </w:rPr>
          <w:t>undam</w:t>
        </w:r>
      </w:ins>
      <w:ins w:id="67" w:author="Hampton, Stephanie" w:date="2021-07-31T08:33:00Z">
        <w:r w:rsidR="00AC11D7">
          <w:rPr>
            <w:rFonts w:ascii="Times New Roman" w:eastAsia="Times New Roman" w:hAnsi="Times New Roman" w:cs="Times New Roman"/>
            <w:sz w:val="24"/>
            <w:szCs w:val="24"/>
          </w:rPr>
          <w:t>enta</w:t>
        </w:r>
      </w:ins>
      <w:ins w:id="68" w:author="Hampton, Stephanie" w:date="2021-07-31T08:30:00Z">
        <w:r w:rsidR="00AC11D7">
          <w:rPr>
            <w:rFonts w:ascii="Times New Roman" w:eastAsia="Times New Roman" w:hAnsi="Times New Roman" w:cs="Times New Roman"/>
            <w:sz w:val="24"/>
            <w:szCs w:val="24"/>
          </w:rPr>
          <w:t>l metabolic needs of aquatic grazers</w:t>
        </w:r>
      </w:ins>
      <w:del w:id="69" w:author="Hampton, Stephanie" w:date="2021-07-31T08:29:00Z">
        <w:r w:rsidDel="00AC11D7">
          <w:rPr>
            <w:rFonts w:ascii="Times New Roman" w:eastAsia="Times New Roman" w:hAnsi="Times New Roman" w:cs="Times New Roman"/>
            <w:sz w:val="24"/>
            <w:szCs w:val="24"/>
          </w:rPr>
          <w:delText xml:space="preserve">, </w:delText>
        </w:r>
      </w:del>
      <w:del w:id="70" w:author="Hampton, Stephanie" w:date="2021-07-31T08:28:00Z">
        <w:r w:rsidDel="00AC11D7">
          <w:rPr>
            <w:rFonts w:ascii="Times New Roman" w:eastAsia="Times New Roman" w:hAnsi="Times New Roman" w:cs="Times New Roman"/>
            <w:sz w:val="24"/>
            <w:szCs w:val="24"/>
          </w:rPr>
          <w:delText xml:space="preserve">for example, are two </w:delText>
        </w:r>
        <w:commentRangeStart w:id="71"/>
        <w:r w:rsidDel="00AC11D7">
          <w:rPr>
            <w:rFonts w:ascii="Times New Roman" w:eastAsia="Times New Roman" w:hAnsi="Times New Roman" w:cs="Times New Roman"/>
            <w:sz w:val="24"/>
            <w:szCs w:val="24"/>
          </w:rPr>
          <w:delText xml:space="preserve">paradigms </w:delText>
        </w:r>
        <w:commentRangeEnd w:id="71"/>
        <w:r w:rsidR="00D67C74" w:rsidDel="00AC11D7">
          <w:rPr>
            <w:rStyle w:val="CommentReference"/>
          </w:rPr>
          <w:commentReference w:id="71"/>
        </w:r>
        <w:r w:rsidDel="00AC11D7">
          <w:rPr>
            <w:rFonts w:ascii="Times New Roman" w:eastAsia="Times New Roman" w:hAnsi="Times New Roman" w:cs="Times New Roman"/>
            <w:sz w:val="24"/>
            <w:szCs w:val="24"/>
          </w:rPr>
          <w:delText>for evaluating</w:delText>
        </w:r>
      </w:del>
      <w:del w:id="72" w:author="Hampton, Stephanie" w:date="2021-07-31T08:29:00Z">
        <w:r w:rsidDel="00AC11D7">
          <w:rPr>
            <w:rFonts w:ascii="Times New Roman" w:eastAsia="Times New Roman" w:hAnsi="Times New Roman" w:cs="Times New Roman"/>
            <w:sz w:val="24"/>
            <w:szCs w:val="24"/>
          </w:rPr>
          <w:delText xml:space="preserve"> available nutrition that can diverge when assessing how wastewater can influence periphyton nutritional content</w:delText>
        </w:r>
      </w:del>
      <w:ins w:id="73" w:author="Hampton, Stephanie" w:date="2021-07-31T08:29:00Z">
        <w:r w:rsidR="00AC11D7">
          <w:rPr>
            <w:rFonts w:ascii="Times New Roman" w:eastAsia="Times New Roman" w:hAnsi="Times New Roman" w:cs="Times New Roman"/>
            <w:sz w:val="24"/>
            <w:szCs w:val="24"/>
          </w:rPr>
          <w:t xml:space="preserve"> (ref</w:t>
        </w:r>
      </w:ins>
      <w:ins w:id="74" w:author="Hampton, Stephanie" w:date="2021-07-31T08:30:00Z">
        <w:r w:rsidR="00AC11D7">
          <w:rPr>
            <w:rFonts w:ascii="Times New Roman" w:eastAsia="Times New Roman" w:hAnsi="Times New Roman" w:cs="Times New Roman"/>
            <w:sz w:val="24"/>
            <w:szCs w:val="24"/>
          </w:rPr>
          <w:t>s</w:t>
        </w:r>
      </w:ins>
      <w:ins w:id="75" w:author="Hampton, Stephanie" w:date="2021-07-31T08:29:00Z">
        <w:r w:rsidR="00AC11D7">
          <w:rPr>
            <w:rFonts w:ascii="Times New Roman" w:eastAsia="Times New Roman" w:hAnsi="Times New Roman" w:cs="Times New Roman"/>
            <w:sz w:val="24"/>
            <w:szCs w:val="24"/>
          </w:rPr>
          <w:t>)</w:t>
        </w:r>
      </w:ins>
      <w:r>
        <w:rPr>
          <w:rFonts w:ascii="Times New Roman" w:eastAsia="Times New Roman" w:hAnsi="Times New Roman" w:cs="Times New Roman"/>
          <w:sz w:val="24"/>
          <w:szCs w:val="24"/>
        </w:rPr>
        <w:t>.</w:t>
      </w:r>
      <w:commentRangeEnd w:id="55"/>
      <w:r w:rsidR="00AC11D7">
        <w:rPr>
          <w:rStyle w:val="CommentReference"/>
        </w:rPr>
        <w:commentReference w:id="55"/>
      </w:r>
      <w:r>
        <w:rPr>
          <w:rFonts w:ascii="Times New Roman" w:eastAsia="Times New Roman" w:hAnsi="Times New Roman" w:cs="Times New Roman"/>
          <w:sz w:val="24"/>
          <w:szCs w:val="24"/>
        </w:rPr>
        <w:t xml:space="preserve"> Fatty acids reflect changing nutritional content as a function of altered community composition, where chlorophyte, cyanobacteria, and diatoms each contain </w:t>
      </w:r>
      <w:r w:rsidR="00A07BC4">
        <w:rPr>
          <w:rFonts w:ascii="Times New Roman" w:eastAsia="Times New Roman" w:hAnsi="Times New Roman" w:cs="Times New Roman"/>
          <w:sz w:val="24"/>
          <w:szCs w:val="24"/>
        </w:rPr>
        <w:t>taxon</w:t>
      </w:r>
      <w:r>
        <w:rPr>
          <w:rFonts w:ascii="Times New Roman" w:eastAsia="Times New Roman" w:hAnsi="Times New Roman" w:cs="Times New Roman"/>
          <w:sz w:val="24"/>
          <w:szCs w:val="24"/>
        </w:rPr>
        <w:t xml:space="preserve">-specific </w:t>
      </w:r>
      <w:r w:rsidR="00A07BC4">
        <w:rPr>
          <w:rFonts w:ascii="Times New Roman" w:eastAsia="Times New Roman" w:hAnsi="Times New Roman" w:cs="Times New Roman"/>
          <w:sz w:val="24"/>
          <w:szCs w:val="24"/>
        </w:rPr>
        <w:t xml:space="preserve">multivariate fatty acid signatures </w:t>
      </w:r>
      <w:r w:rsidR="00A07BC4">
        <w:rPr>
          <w:rFonts w:ascii="Times New Roman" w:eastAsia="Times New Roman" w:hAnsi="Times New Roman" w:cs="Times New Roman"/>
          <w:sz w:val="24"/>
          <w:szCs w:val="24"/>
        </w:rPr>
        <w:fldChar w:fldCharType="begin"/>
      </w:r>
      <w:r w:rsidR="00A07BC4">
        <w:rPr>
          <w:rFonts w:ascii="Times New Roman" w:eastAsia="Times New Roman" w:hAnsi="Times New Roman" w:cs="Times New Roman"/>
          <w:sz w:val="24"/>
          <w:szCs w:val="24"/>
        </w:rPr>
        <w:instrText xml:space="preserve"> ADDIN ZOTERO_ITEM CSL_CITATION {"citationID":"vBExp1gb","properties":{"formattedCitation":"(Kelly and Scheibling 2012; Taipale et al. 2013; Galloway and Winder 2015)","plainCitation":"(Kelly and Scheibling 2012; Taipale et al. 2013; Galloway and Winder 2015)","noteIndex":0},"citationItems":[{"id":2629,"uris":["http://zotero.org/users/2645460/items/YZ887EMI"],"uri":["http://zotero.org/users/2645460/items/YZ887EMI"],"itemData":{"id":2629,"type":"article-journal","abstract":"Fatty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A07BC4">
        <w:rPr>
          <w:rFonts w:ascii="Times New Roman" w:eastAsia="Times New Roman" w:hAnsi="Times New Roman" w:cs="Times New Roman"/>
          <w:sz w:val="24"/>
          <w:szCs w:val="24"/>
        </w:rPr>
        <w:fldChar w:fldCharType="separate"/>
      </w:r>
      <w:r w:rsidR="00A07BC4" w:rsidRPr="00A07BC4">
        <w:rPr>
          <w:rFonts w:ascii="Times New Roman" w:hAnsi="Times New Roman" w:cs="Times New Roman"/>
          <w:sz w:val="24"/>
        </w:rPr>
        <w:t>(Kelly and Scheibling 2012; Taipale et al. 2013; Galloway and Winder 2015)</w:t>
      </w:r>
      <w:r w:rsidR="00A07B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particular, the essential fatty acids (EFAs) are where these groups diverge the most, with diatoms being associated with 20:5ω3, chlorophytes being associated with 18:3ω3 and 18:2ω6, and cyanobacteria usually not containing </w:t>
      </w:r>
      <w:del w:id="76" w:author="Hampton, Stephanie" w:date="2021-07-31T08:33:00Z">
        <w:r w:rsidDel="00AC11D7">
          <w:rPr>
            <w:rFonts w:ascii="Times New Roman" w:eastAsia="Times New Roman" w:hAnsi="Times New Roman" w:cs="Times New Roman"/>
            <w:sz w:val="24"/>
            <w:szCs w:val="24"/>
          </w:rPr>
          <w:delText xml:space="preserve">any </w:delText>
        </w:r>
      </w:del>
      <w:ins w:id="77" w:author="Hampton, Stephanie" w:date="2021-07-31T08:33:00Z">
        <w:r w:rsidR="00AC11D7">
          <w:rPr>
            <w:rFonts w:ascii="Times New Roman" w:eastAsia="Times New Roman" w:hAnsi="Times New Roman" w:cs="Times New Roman"/>
            <w:sz w:val="24"/>
            <w:szCs w:val="24"/>
          </w:rPr>
          <w:t xml:space="preserve">detectable </w:t>
        </w:r>
      </w:ins>
      <w:r>
        <w:rPr>
          <w:rFonts w:ascii="Times New Roman" w:eastAsia="Times New Roman" w:hAnsi="Times New Roman" w:cs="Times New Roman"/>
          <w:sz w:val="24"/>
          <w:szCs w:val="24"/>
        </w:rPr>
        <w:t>EFAs</w:t>
      </w:r>
      <w:r w:rsidR="00A07BC4">
        <w:rPr>
          <w:rFonts w:ascii="Times New Roman" w:eastAsia="Times New Roman" w:hAnsi="Times New Roman" w:cs="Times New Roman"/>
          <w:sz w:val="24"/>
          <w:szCs w:val="24"/>
        </w:rPr>
        <w:t xml:space="preserve"> </w:t>
      </w:r>
      <w:r w:rsidR="00A07BC4" w:rsidRPr="00A07BC4">
        <w:rPr>
          <w:rFonts w:ascii="Times New Roman" w:eastAsia="Times New Roman" w:hAnsi="Times New Roman" w:cs="Times New Roman"/>
          <w:sz w:val="24"/>
          <w:szCs w:val="24"/>
        </w:rPr>
        <w:t>(</w:t>
      </w:r>
      <w:proofErr w:type="spellStart"/>
      <w:r w:rsidR="00A07BC4" w:rsidRPr="00A07BC4">
        <w:rPr>
          <w:rFonts w:ascii="Times New Roman" w:eastAsia="Times New Roman" w:hAnsi="Times New Roman" w:cs="Times New Roman"/>
          <w:sz w:val="24"/>
          <w:szCs w:val="24"/>
        </w:rPr>
        <w:t>Taipale</w:t>
      </w:r>
      <w:proofErr w:type="spellEnd"/>
      <w:r w:rsidR="00A07BC4" w:rsidRPr="00A07BC4">
        <w:rPr>
          <w:rFonts w:ascii="Times New Roman" w:eastAsia="Times New Roman" w:hAnsi="Times New Roman" w:cs="Times New Roman"/>
          <w:sz w:val="24"/>
          <w:szCs w:val="24"/>
        </w:rPr>
        <w:t xml:space="preserve"> et al. 2013; Galloway and Winder 2015)</w:t>
      </w:r>
      <w:r>
        <w:rPr>
          <w:rFonts w:ascii="Times New Roman" w:eastAsia="Times New Roman" w:hAnsi="Times New Roman" w:cs="Times New Roman"/>
          <w:sz w:val="24"/>
          <w:szCs w:val="24"/>
        </w:rPr>
        <w:t xml:space="preserve">. </w:t>
      </w:r>
      <w:commentRangeStart w:id="78"/>
      <w:r>
        <w:rPr>
          <w:rFonts w:ascii="Times New Roman" w:eastAsia="Times New Roman" w:hAnsi="Times New Roman" w:cs="Times New Roman"/>
          <w:sz w:val="24"/>
          <w:szCs w:val="24"/>
        </w:rPr>
        <w:t>In contrast to fatty acids</w:t>
      </w:r>
      <w:commentRangeEnd w:id="78"/>
      <w:r w:rsidR="00AC11D7">
        <w:rPr>
          <w:rStyle w:val="CommentReference"/>
        </w:rPr>
        <w:commentReference w:id="78"/>
      </w:r>
      <w:r>
        <w:rPr>
          <w:rFonts w:ascii="Times New Roman" w:eastAsia="Times New Roman" w:hAnsi="Times New Roman" w:cs="Times New Roman"/>
          <w:sz w:val="24"/>
          <w:szCs w:val="24"/>
        </w:rPr>
        <w:t xml:space="preserve">, stoichiometric C:N:P ratios can also suggest periphyton nutrition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{"citationID":"Qac1MLyv","properties":{"formattedCitation":"(Kahlert et al. 2002; Fink et al. 2006)","plainCitation":"(Kahlert et al. 2002; Fink et al. 2006)","noteIndex":0},"citationItems":[{"id":4612,"uris":["http://zotero.org/users/2645460/items/6YWIYHWT"],"uri":["http://zotero.org/users/2645460/items/6YWIYHWT"],"itemData":{"id":4612,"type":"article-journal","abstract":"1. The aim of this study was to estimate patchiness in biomass and in the internal nutrient status of benthic algae on hard substrata (epilithon) in Lake Erken, Sweden, over different levels of distance, depth and time. Knowledge of the sources and scale of patchiness should enable more precise estimation of epilithic biomass and nutrient status for the entire lake. We focused on the horizontal scale, about which little is known. 2. We sampled epilithon by SCUBA diving and used a hierarchical sampling design with different horizontal scales (cm, dm, 10 m, km) which were nested in two temporal scales (within and between seasons). We also compared two successive years and three sampling depths (0, 1 and 4 m). Biomass was measured as particulate carbon and chlorophyll a (Chl a) and internal nutrient status as carbon : nitrogen : phosphorus (C : N : P) ratios and as specific alkaline phosphatase activity (APA). 3. Horizontal variation accounted for 60–80 and 7–70% of the total variation in biomass and in nutrient status, respectively, at all depths and during both years. Both small and large scales accounted for significant variation. We also found variation with time and depth. Biomass increased in autumn after a summer minimum, and the within-season variation was very high. The lowest biomass was found at 0 m depth. Both N and P limitation occurred, being higher in 1996 than in 1997 and decreased with depth. 4. As a consequence, any sampling design must address variation with distance, depth and time when estimating biomass or nutrient limitation of benthic algae for an entire lake. Based on this analysis, we calculated an optimal sampling design for detecting change in the epilithic biomass of Lake Erken between different sampling days. It is important to repeat the sampling as often as possible, but also the large scales (10 m and km) and the dm scale should be replicated. Using our calculations as an example, and after a pilot study, an optimal sampling design can be computed for various objectives and for any lake. 5. Short-term impact of the wind, light and nutrient limitation, and grazing, might be important in regulating the biomass and nutrient status of epilithic algae in Lake Erken. Patchiness in the nutrient status of algae was not coupled to the patchiness of biomass, indicating that internal nutrients and biomass were regulated by different factors.","container-title":"Freshwater Biology","DOI":"10.1046/j.1365-2427.2002.00844.x","ISSN":"1365-2427","issue":"7","language":"en","page":"1191-1215","source":"Wiley Online Library","title":"Spatial and temporal variation in the biomass and nutrient status of epilithic algae in Lake Erken, Sweden","volume":"47","author":[{"family":"Kahlert","given":"Maria"},{"family":"Hasselrot","given":"Anders T."},{"family":"Hillebrand","given":"Helmut"},{"family":"Pettersson","given":"Kurt"}],"issued":{"date-parts":[["2002"]]}}},{"id":4606,"uris":["http://zotero.org/users/2645460/items/QVZ9Y72L"],"uri":["http://zotero.org/users/2645460/items/QVZ9Y72L"],"itemData":{"id":4606,"type":"article-journal","container-title":"Archiv für Hydrobiologie","DOI":"10.1127/0003-9136/2006/0165-0145","ISSN":",","language":"en","page":"145-165","source":"www.schweizerbart.de","title":"Stoichiometric mismatch between littoral invertebrates and their periphyton food","author":[{"family":"Fink","given":"Patrick"},{"family":"Peters","given":"Lars"},{"family":"Von Elert","given":"Eric"}],"issued":{"date-parts":[["2006",3,14]]}}}],"schema":"https://github.com/citation-style-language/schema/raw/master/csl-citation.json"}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A07BC4">
        <w:rPr>
          <w:rFonts w:ascii="Times New Roman" w:hAnsi="Times New Roman" w:cs="Times New Roman"/>
          <w:sz w:val="24"/>
        </w:rPr>
        <w:t>(Kahlert et al. 2002; Fink et al. 2006)</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w:t>
      </w:r>
      <w:r w:rsidR="00B75E17">
        <w:rPr>
          <w:rFonts w:ascii="Times New Roman" w:eastAsia="Times New Roman" w:hAnsi="Times New Roman" w:cs="Times New Roman"/>
          <w:sz w:val="24"/>
          <w:szCs w:val="24"/>
        </w:rPr>
        <w:t xml:space="preserve">stoichiometry </w:t>
      </w:r>
      <w:del w:id="79" w:author="Hampton, Stephanie" w:date="2021-07-31T08:35:00Z">
        <w:r w:rsidR="00B75E17" w:rsidDel="00AC11D7">
          <w:rPr>
            <w:rFonts w:ascii="Times New Roman" w:eastAsia="Times New Roman" w:hAnsi="Times New Roman" w:cs="Times New Roman"/>
            <w:sz w:val="24"/>
            <w:szCs w:val="24"/>
          </w:rPr>
          <w:delText>is not necessarily able to</w:delText>
        </w:r>
      </w:del>
      <w:ins w:id="80" w:author="Hampton, Stephanie" w:date="2021-07-31T08:35:00Z">
        <w:r w:rsidR="00AC11D7">
          <w:rPr>
            <w:rFonts w:ascii="Times New Roman" w:eastAsia="Times New Roman" w:hAnsi="Times New Roman" w:cs="Times New Roman"/>
            <w:sz w:val="24"/>
            <w:szCs w:val="24"/>
          </w:rPr>
          <w:t>does not</w:t>
        </w:r>
      </w:ins>
      <w:ins w:id="81" w:author="Hampton, Stephanie" w:date="2021-07-31T08:36:00Z">
        <w:r w:rsidR="00AC11D7">
          <w:rPr>
            <w:rFonts w:ascii="Times New Roman" w:eastAsia="Times New Roman" w:hAnsi="Times New Roman" w:cs="Times New Roman"/>
            <w:sz w:val="24"/>
            <w:szCs w:val="24"/>
          </w:rPr>
          <w:t xml:space="preserve"> allow</w:t>
        </w:r>
      </w:ins>
      <w:r w:rsidR="00B75E17">
        <w:rPr>
          <w:rFonts w:ascii="Times New Roman" w:eastAsia="Times New Roman" w:hAnsi="Times New Roman" w:cs="Times New Roman"/>
          <w:sz w:val="24"/>
          <w:szCs w:val="24"/>
        </w:rPr>
        <w:t xml:space="preserve"> discriminat</w:t>
      </w:r>
      <w:ins w:id="82" w:author="Hampton, Stephanie" w:date="2021-07-31T08:36:00Z">
        <w:r w:rsidR="00AC11D7">
          <w:rPr>
            <w:rFonts w:ascii="Times New Roman" w:eastAsia="Times New Roman" w:hAnsi="Times New Roman" w:cs="Times New Roman"/>
            <w:sz w:val="24"/>
            <w:szCs w:val="24"/>
          </w:rPr>
          <w:t>ion</w:t>
        </w:r>
      </w:ins>
      <w:del w:id="83" w:author="Hampton, Stephanie" w:date="2021-07-31T08:36:00Z">
        <w:r w:rsidR="00B75E17" w:rsidDel="00AC11D7">
          <w:rPr>
            <w:rFonts w:ascii="Times New Roman" w:eastAsia="Times New Roman" w:hAnsi="Times New Roman" w:cs="Times New Roman"/>
            <w:sz w:val="24"/>
            <w:szCs w:val="24"/>
          </w:rPr>
          <w:delText>e</w:delText>
        </w:r>
      </w:del>
      <w:r w:rsidR="00B75E17">
        <w:rPr>
          <w:rFonts w:ascii="Times New Roman" w:eastAsia="Times New Roman" w:hAnsi="Times New Roman" w:cs="Times New Roman"/>
          <w:sz w:val="24"/>
          <w:szCs w:val="24"/>
        </w:rPr>
        <w:t xml:space="preserve"> </w:t>
      </w:r>
      <w:del w:id="84" w:author="Hampton, Stephanie" w:date="2021-07-31T08:36:00Z">
        <w:r w:rsidR="00B75E17" w:rsidDel="00747BC7">
          <w:rPr>
            <w:rFonts w:ascii="Times New Roman" w:eastAsia="Times New Roman" w:hAnsi="Times New Roman" w:cs="Times New Roman"/>
            <w:sz w:val="24"/>
            <w:szCs w:val="24"/>
          </w:rPr>
          <w:delText xml:space="preserve">between </w:delText>
        </w:r>
      </w:del>
      <w:ins w:id="85" w:author="Hampton, Stephanie" w:date="2021-07-31T08:36:00Z">
        <w:r w:rsidR="00747BC7">
          <w:rPr>
            <w:rFonts w:ascii="Times New Roman" w:eastAsia="Times New Roman" w:hAnsi="Times New Roman" w:cs="Times New Roman"/>
            <w:sz w:val="24"/>
            <w:szCs w:val="24"/>
          </w:rPr>
          <w:t xml:space="preserve">of </w:t>
        </w:r>
      </w:ins>
      <w:r w:rsidR="00B75E17">
        <w:rPr>
          <w:rFonts w:ascii="Times New Roman" w:eastAsia="Times New Roman" w:hAnsi="Times New Roman" w:cs="Times New Roman"/>
          <w:sz w:val="24"/>
          <w:szCs w:val="24"/>
        </w:rPr>
        <w:t>community composition</w:t>
      </w:r>
      <w:ins w:id="86" w:author="Hampton, Stephanie" w:date="2021-07-31T08:36:00Z">
        <w:r w:rsidR="00747BC7">
          <w:rPr>
            <w:rFonts w:ascii="Times New Roman" w:eastAsia="Times New Roman" w:hAnsi="Times New Roman" w:cs="Times New Roman"/>
            <w:sz w:val="24"/>
            <w:szCs w:val="24"/>
          </w:rPr>
          <w:t xml:space="preserve"> at the finer level of taxonomic or functional detail</w:t>
        </w:r>
      </w:ins>
      <w:del w:id="87" w:author="Hampton, Stephanie" w:date="2021-07-31T08:36:00Z">
        <w:r w:rsidR="00B75E17" w:rsidDel="00747BC7">
          <w:rPr>
            <w:rFonts w:ascii="Times New Roman" w:eastAsia="Times New Roman" w:hAnsi="Times New Roman" w:cs="Times New Roman"/>
            <w:sz w:val="24"/>
            <w:szCs w:val="24"/>
          </w:rPr>
          <w:delText>s</w:delText>
        </w:r>
      </w:del>
      <w:r w:rsidR="00B75E17">
        <w:rPr>
          <w:rFonts w:ascii="Times New Roman" w:eastAsia="Times New Roman" w:hAnsi="Times New Roman" w:cs="Times New Roman"/>
          <w:sz w:val="24"/>
          <w:szCs w:val="24"/>
        </w:rPr>
        <w:t xml:space="preserve"> </w:t>
      </w:r>
      <w:del w:id="88" w:author="Hampton, Stephanie" w:date="2021-07-31T08:37:00Z">
        <w:r w:rsidR="00B75E17" w:rsidDel="00747BC7">
          <w:rPr>
            <w:rFonts w:ascii="Times New Roman" w:eastAsia="Times New Roman" w:hAnsi="Times New Roman" w:cs="Times New Roman"/>
            <w:sz w:val="24"/>
            <w:szCs w:val="24"/>
          </w:rPr>
          <w:delText>in the same way as</w:delText>
        </w:r>
      </w:del>
      <w:ins w:id="89" w:author="Hampton, Stephanie" w:date="2021-07-31T08:37:00Z">
        <w:r w:rsidR="00747BC7">
          <w:rPr>
            <w:rFonts w:ascii="Times New Roman" w:eastAsia="Times New Roman" w:hAnsi="Times New Roman" w:cs="Times New Roman"/>
            <w:sz w:val="24"/>
            <w:szCs w:val="24"/>
          </w:rPr>
          <w:t>that</w:t>
        </w:r>
      </w:ins>
      <w:r w:rsidR="00B75E17">
        <w:rPr>
          <w:rFonts w:ascii="Times New Roman" w:eastAsia="Times New Roman" w:hAnsi="Times New Roman" w:cs="Times New Roman"/>
          <w:sz w:val="24"/>
          <w:szCs w:val="24"/>
        </w:rPr>
        <w:t xml:space="preserve"> fatty acids</w:t>
      </w:r>
      <w:ins w:id="90" w:author="Hampton, Stephanie" w:date="2021-07-31T08:37:00Z">
        <w:r w:rsidR="00747BC7">
          <w:rPr>
            <w:rFonts w:ascii="Times New Roman" w:eastAsia="Times New Roman" w:hAnsi="Times New Roman" w:cs="Times New Roman"/>
            <w:sz w:val="24"/>
            <w:szCs w:val="24"/>
          </w:rPr>
          <w:t xml:space="preserve"> provide</w:t>
        </w:r>
      </w:ins>
      <w:r w:rsidR="00B75E17">
        <w:rPr>
          <w:rFonts w:ascii="Times New Roman" w:eastAsia="Times New Roman" w:hAnsi="Times New Roman" w:cs="Times New Roman"/>
          <w:sz w:val="24"/>
          <w:szCs w:val="24"/>
        </w:rPr>
        <w:t xml:space="preserve">. Rather, stoichiometric ratios </w:t>
      </w:r>
      <w:del w:id="91" w:author="Hampton, Stephanie" w:date="2021-07-31T08:38:00Z">
        <w:r w:rsidR="00B75E17" w:rsidDel="00747BC7">
          <w:rPr>
            <w:rFonts w:ascii="Times New Roman" w:eastAsia="Times New Roman" w:hAnsi="Times New Roman" w:cs="Times New Roman"/>
            <w:sz w:val="24"/>
            <w:szCs w:val="24"/>
          </w:rPr>
          <w:delText>can fluctuate as algal communities undergo succession, but the fluctuation is more in response to</w:delText>
        </w:r>
      </w:del>
      <w:ins w:id="92" w:author="Hampton, Stephanie" w:date="2021-07-31T08:38:00Z">
        <w:r w:rsidR="00747BC7">
          <w:rPr>
            <w:rFonts w:ascii="Times New Roman" w:eastAsia="Times New Roman" w:hAnsi="Times New Roman" w:cs="Times New Roman"/>
            <w:sz w:val="24"/>
            <w:szCs w:val="24"/>
          </w:rPr>
          <w:t>seem to largely reflect</w:t>
        </w:r>
      </w:ins>
      <w:r w:rsidR="00B75E17">
        <w:rPr>
          <w:rFonts w:ascii="Times New Roman" w:eastAsia="Times New Roman" w:hAnsi="Times New Roman" w:cs="Times New Roman"/>
          <w:sz w:val="24"/>
          <w:szCs w:val="24"/>
        </w:rPr>
        <w:t xml:space="preserve"> environmental conditions such as light and nutrient availability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{"citationID":"8oePDR01","properties":{"formattedCitation":"(Frost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B75E17">
        <w:rPr>
          <w:rFonts w:ascii="Times New Roman" w:hAnsi="Times New Roman" w:cs="Times New Roman"/>
          <w:sz w:val="24"/>
        </w:rPr>
        <w:t>(Frost and Elser 2002)</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t xml:space="preserve">Chlorophyte taxa, especially filamentous chlorophyte taxa such as </w:t>
      </w:r>
      <w:r w:rsidR="00B2339D">
        <w:rPr>
          <w:rFonts w:ascii="Times New Roman" w:eastAsia="Times New Roman" w:hAnsi="Times New Roman" w:cs="Times New Roman"/>
          <w:i/>
          <w:sz w:val="24"/>
          <w:szCs w:val="24"/>
        </w:rPr>
        <w:t xml:space="preserve">Spirogyra </w:t>
      </w:r>
      <w:r w:rsidR="00B2339D" w:rsidRPr="008E2162">
        <w:rPr>
          <w:rFonts w:ascii="Times New Roman" w:eastAsia="Times New Roman" w:hAnsi="Times New Roman" w:cs="Times New Roman"/>
          <w:sz w:val="24"/>
          <w:szCs w:val="24"/>
        </w:rPr>
        <w:t>spp</w:t>
      </w:r>
      <w:r w:rsidR="00B2339D">
        <w:rPr>
          <w:rFonts w:ascii="Times New Roman" w:eastAsia="Times New Roman" w:hAnsi="Times New Roman" w:cs="Times New Roman"/>
          <w:sz w:val="24"/>
          <w:szCs w:val="24"/>
        </w:rPr>
        <w:t xml:space="preserve">. and </w:t>
      </w:r>
      <w:proofErr w:type="spellStart"/>
      <w:r w:rsidR="00B2339D">
        <w:rPr>
          <w:rFonts w:ascii="Times New Roman" w:eastAsia="Times New Roman" w:hAnsi="Times New Roman" w:cs="Times New Roman"/>
          <w:i/>
          <w:sz w:val="24"/>
          <w:szCs w:val="24"/>
        </w:rPr>
        <w:t>Ulothrix</w:t>
      </w:r>
      <w:proofErr w:type="spellEnd"/>
      <w:r w:rsidR="00B2339D">
        <w:rPr>
          <w:rFonts w:ascii="Times New Roman" w:eastAsia="Times New Roman" w:hAnsi="Times New Roman" w:cs="Times New Roman"/>
          <w:i/>
          <w:sz w:val="24"/>
          <w:szCs w:val="24"/>
        </w:rPr>
        <w:t xml:space="preserve"> </w:t>
      </w:r>
      <w:r w:rsidR="00B2339D" w:rsidRPr="008E2162">
        <w:rPr>
          <w:rFonts w:ascii="Times New Roman" w:eastAsia="Times New Roman" w:hAnsi="Times New Roman" w:cs="Times New Roman"/>
          <w:sz w:val="24"/>
          <w:szCs w:val="24"/>
        </w:rPr>
        <w:t>spp</w:t>
      </w:r>
      <w:r w:rsidR="00B2339D">
        <w:rPr>
          <w:rFonts w:ascii="Times New Roman" w:eastAsia="Times New Roman" w:hAnsi="Times New Roman" w:cs="Times New Roman"/>
          <w:sz w:val="24"/>
          <w:szCs w:val="24"/>
        </w:rPr>
        <w:t xml:space="preserve">., are efficient at removing nutrients from the water column </w:t>
      </w:r>
      <w:commentRangeStart w:id="93"/>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{"citationID":"YAUqrBHq","properties":{"formattedCitation":"(Rosenberger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(Rosenberger et al. 2008; Oleksy et al. 2020)</w:t>
      </w:r>
      <w:r w:rsidR="00B2339D">
        <w:rPr>
          <w:rFonts w:ascii="Times New Roman" w:eastAsia="Times New Roman" w:hAnsi="Times New Roman" w:cs="Times New Roman"/>
          <w:sz w:val="24"/>
          <w:szCs w:val="24"/>
        </w:rPr>
        <w:fldChar w:fldCharType="end"/>
      </w:r>
      <w:commentRangeEnd w:id="93"/>
      <w:r w:rsidR="00747BC7">
        <w:rPr>
          <w:rStyle w:val="CommentReference"/>
        </w:rPr>
        <w:commentReference w:id="93"/>
      </w:r>
      <w:r w:rsidR="00B2339D">
        <w:rPr>
          <w:rFonts w:ascii="Times New Roman" w:eastAsia="Times New Roman" w:hAnsi="Times New Roman" w:cs="Times New Roman"/>
          <w:sz w:val="24"/>
          <w:szCs w:val="24"/>
        </w:rPr>
        <w:t xml:space="preserve"> and when excess nutrients are available, these taxa can increase in abundance relative to diatoms, </w:t>
      </w:r>
      <w:commentRangeStart w:id="94"/>
      <w:r w:rsidR="00B2339D">
        <w:rPr>
          <w:rFonts w:ascii="Times New Roman" w:eastAsia="Times New Roman" w:hAnsi="Times New Roman" w:cs="Times New Roman"/>
          <w:sz w:val="24"/>
          <w:szCs w:val="24"/>
        </w:rPr>
        <w:t xml:space="preserve">such that the periphyton community’s overall stoichiometric </w:t>
      </w:r>
      <w:r w:rsidR="004D6200">
        <w:rPr>
          <w:rFonts w:ascii="Times New Roman" w:eastAsia="Times New Roman" w:hAnsi="Times New Roman" w:cs="Times New Roman"/>
          <w:sz w:val="24"/>
          <w:szCs w:val="24"/>
        </w:rPr>
        <w:t>nutrition increases</w:t>
      </w:r>
      <w:r w:rsidR="00B2339D">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{"citationID":"7jZ66AdG","properties":{"formattedCitation":"(Frost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 xml:space="preserve">(Frost and </w:t>
      </w:r>
      <w:proofErr w:type="spellStart"/>
      <w:r w:rsidR="00B2339D" w:rsidRPr="00B2339D">
        <w:rPr>
          <w:rFonts w:ascii="Times New Roman" w:hAnsi="Times New Roman" w:cs="Times New Roman"/>
          <w:sz w:val="24"/>
        </w:rPr>
        <w:t>Elser</w:t>
      </w:r>
      <w:proofErr w:type="spellEnd"/>
      <w:r w:rsidR="00B2339D" w:rsidRPr="00B2339D">
        <w:rPr>
          <w:rFonts w:ascii="Times New Roman" w:hAnsi="Times New Roman" w:cs="Times New Roman"/>
          <w:sz w:val="24"/>
        </w:rPr>
        <w:t xml:space="preserve"> 2002)</w:t>
      </w:r>
      <w:r w:rsidR="00B2339D">
        <w:rPr>
          <w:rFonts w:ascii="Times New Roman" w:eastAsia="Times New Roman" w:hAnsi="Times New Roman" w:cs="Times New Roman"/>
          <w:sz w:val="24"/>
          <w:szCs w:val="24"/>
        </w:rPr>
        <w:fldChar w:fldCharType="end"/>
      </w:r>
      <w:commentRangeEnd w:id="94"/>
      <w:r w:rsidR="00D7376E">
        <w:rPr>
          <w:rStyle w:val="CommentReference"/>
        </w:rPr>
        <w:commentReference w:id="94"/>
      </w:r>
      <w:r w:rsidR="00B2339D">
        <w:rPr>
          <w:rFonts w:ascii="Times New Roman" w:eastAsia="Times New Roman" w:hAnsi="Times New Roman" w:cs="Times New Roman"/>
          <w:sz w:val="24"/>
          <w:szCs w:val="24"/>
        </w:rPr>
        <w:t xml:space="preserve">. However, periphytic taxa can have complex life histories </w:t>
      </w:r>
      <w:del w:id="95" w:author="Hampton, Stephanie" w:date="2021-07-31T08:40:00Z">
        <w:r w:rsidR="00B2339D" w:rsidDel="00747BC7">
          <w:rPr>
            <w:rFonts w:ascii="Times New Roman" w:eastAsia="Times New Roman" w:hAnsi="Times New Roman" w:cs="Times New Roman"/>
            <w:sz w:val="24"/>
            <w:szCs w:val="24"/>
          </w:rPr>
          <w:delText>that can cause</w:delText>
        </w:r>
      </w:del>
      <w:ins w:id="96" w:author="Hampton, Stephanie" w:date="2021-07-31T08:40:00Z">
        <w:r w:rsidR="00747BC7">
          <w:rPr>
            <w:rFonts w:ascii="Times New Roman" w:eastAsia="Times New Roman" w:hAnsi="Times New Roman" w:cs="Times New Roman"/>
            <w:sz w:val="24"/>
            <w:szCs w:val="24"/>
          </w:rPr>
          <w:t>creating</w:t>
        </w:r>
      </w:ins>
      <w:r w:rsidR="00B2339D">
        <w:rPr>
          <w:rFonts w:ascii="Times New Roman" w:eastAsia="Times New Roman" w:hAnsi="Times New Roman" w:cs="Times New Roman"/>
          <w:sz w:val="24"/>
          <w:szCs w:val="24"/>
        </w:rPr>
        <w:t xml:space="preserve"> wide deviations in </w:t>
      </w:r>
      <w:r w:rsidR="004D6200">
        <w:rPr>
          <w:rFonts w:ascii="Times New Roman" w:eastAsia="Times New Roman" w:hAnsi="Times New Roman" w:cs="Times New Roman"/>
          <w:sz w:val="24"/>
          <w:szCs w:val="24"/>
        </w:rPr>
        <w:t xml:space="preserve">the periphyton’s </w:t>
      </w:r>
      <w:r w:rsidR="00B2339D">
        <w:rPr>
          <w:rFonts w:ascii="Times New Roman" w:eastAsia="Times New Roman" w:hAnsi="Times New Roman" w:cs="Times New Roman"/>
          <w:sz w:val="24"/>
          <w:szCs w:val="24"/>
        </w:rPr>
        <w:t xml:space="preserve">composite </w:t>
      </w:r>
      <w:r w:rsidR="004D6200">
        <w:rPr>
          <w:rFonts w:ascii="Times New Roman" w:eastAsia="Times New Roman" w:hAnsi="Times New Roman" w:cs="Times New Roman"/>
          <w:sz w:val="24"/>
          <w:szCs w:val="24"/>
        </w:rPr>
        <w:t xml:space="preserve">stoichiometric </w:t>
      </w:r>
      <w:r w:rsidR="00B2339D">
        <w:rPr>
          <w:rFonts w:ascii="Times New Roman" w:eastAsia="Times New Roman" w:hAnsi="Times New Roman" w:cs="Times New Roman"/>
          <w:sz w:val="24"/>
          <w:szCs w:val="24"/>
        </w:rPr>
        <w:t>ratios</w:t>
      </w:r>
      <w:ins w:id="97" w:author="Hampton, Stephanie" w:date="2021-07-31T08:40:00Z">
        <w:r w:rsidR="00747BC7">
          <w:rPr>
            <w:rFonts w:ascii="Times New Roman" w:eastAsia="Times New Roman" w:hAnsi="Times New Roman" w:cs="Times New Roman"/>
            <w:sz w:val="24"/>
            <w:szCs w:val="24"/>
          </w:rPr>
          <w:t>;</w:t>
        </w:r>
      </w:ins>
      <w:del w:id="98" w:author="Hampton, Stephanie" w:date="2021-07-31T08:40:00Z">
        <w:r w:rsidR="00B2339D" w:rsidDel="00747BC7">
          <w:rPr>
            <w:rFonts w:ascii="Times New Roman" w:eastAsia="Times New Roman" w:hAnsi="Times New Roman" w:cs="Times New Roman"/>
            <w:sz w:val="24"/>
            <w:szCs w:val="24"/>
          </w:rPr>
          <w:delText>,</w:delText>
        </w:r>
      </w:del>
      <w:ins w:id="99" w:author="Hampton, Stephanie" w:date="2021-07-31T08:40:00Z">
        <w:r w:rsidR="00747BC7">
          <w:rPr>
            <w:rFonts w:ascii="Times New Roman" w:eastAsia="Times New Roman" w:hAnsi="Times New Roman" w:cs="Times New Roman"/>
            <w:sz w:val="24"/>
            <w:szCs w:val="24"/>
          </w:rPr>
          <w:t xml:space="preserve"> for example,</w:t>
        </w:r>
      </w:ins>
      <w:del w:id="100" w:author="Hampton, Stephanie" w:date="2021-07-31T08:40:00Z">
        <w:r w:rsidR="00B2339D" w:rsidDel="00747BC7">
          <w:rPr>
            <w:rFonts w:ascii="Times New Roman" w:eastAsia="Times New Roman" w:hAnsi="Times New Roman" w:cs="Times New Roman"/>
            <w:sz w:val="24"/>
            <w:szCs w:val="24"/>
          </w:rPr>
          <w:delText xml:space="preserve"> such as</w:delText>
        </w:r>
      </w:del>
      <w:r w:rsidR="00B2339D">
        <w:rPr>
          <w:rFonts w:ascii="Times New Roman" w:eastAsia="Times New Roman" w:hAnsi="Times New Roman" w:cs="Times New Roman"/>
          <w:sz w:val="24"/>
          <w:szCs w:val="24"/>
        </w:rPr>
        <w:t xml:space="preserve"> </w:t>
      </w:r>
      <w:commentRangeStart w:id="101"/>
      <w:r w:rsidR="00B2339D">
        <w:rPr>
          <w:rFonts w:ascii="Times New Roman" w:eastAsia="Times New Roman" w:hAnsi="Times New Roman" w:cs="Times New Roman"/>
          <w:sz w:val="24"/>
          <w:szCs w:val="24"/>
        </w:rPr>
        <w:t xml:space="preserve">diatoms retaining intracellular nitrogen and phosphorus but producing carbon-rich extracellular matrices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{"citationID":"68KgbqRE","properties":{"formattedCitation":"(Frost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et al. 2005)</w:t>
      </w:r>
      <w:r w:rsidR="00B2339D">
        <w:rPr>
          <w:rFonts w:ascii="Times New Roman" w:eastAsia="Times New Roman" w:hAnsi="Times New Roman" w:cs="Times New Roman"/>
          <w:sz w:val="24"/>
          <w:szCs w:val="24"/>
        </w:rPr>
        <w:fldChar w:fldCharType="end"/>
      </w:r>
      <w:commentRangeEnd w:id="101"/>
      <w:r w:rsidR="00747BC7">
        <w:rPr>
          <w:rStyle w:val="CommentReference"/>
        </w:rPr>
        <w:commentReference w:id="101"/>
      </w:r>
      <w:r w:rsidR="00B2339D">
        <w:rPr>
          <w:rFonts w:ascii="Times New Roman" w:eastAsia="Times New Roman" w:hAnsi="Times New Roman" w:cs="Times New Roman"/>
          <w:sz w:val="24"/>
          <w:szCs w:val="24"/>
        </w:rPr>
        <w:t xml:space="preserve">. </w:t>
      </w:r>
      <w:ins w:id="102" w:author="Hampton, Stephanie" w:date="2021-07-31T08:47:00Z">
        <w:r w:rsidR="00D7376E">
          <w:rPr>
            <w:rFonts w:ascii="Times New Roman" w:eastAsia="Times New Roman" w:hAnsi="Times New Roman" w:cs="Times New Roman"/>
            <w:sz w:val="24"/>
            <w:szCs w:val="24"/>
          </w:rPr>
          <w:t xml:space="preserve">Altogether, </w:t>
        </w:r>
      </w:ins>
      <w:del w:id="103" w:author="Hampton, Stephanie" w:date="2021-07-31T08:47:00Z">
        <w:r w:rsidR="00550036" w:rsidDel="00D7376E">
          <w:rPr>
            <w:rFonts w:ascii="Times New Roman" w:eastAsia="Times New Roman" w:hAnsi="Times New Roman" w:cs="Times New Roman"/>
            <w:sz w:val="24"/>
            <w:szCs w:val="24"/>
          </w:rPr>
          <w:delText>W</w:delText>
        </w:r>
      </w:del>
      <w:del w:id="104" w:author="Hampton, Stephanie" w:date="2021-07-31T08:48:00Z">
        <w:r w:rsidR="00550036" w:rsidDel="00D7376E">
          <w:rPr>
            <w:rFonts w:ascii="Times New Roman" w:eastAsia="Times New Roman" w:hAnsi="Times New Roman" w:cs="Times New Roman"/>
            <w:sz w:val="24"/>
            <w:szCs w:val="24"/>
          </w:rPr>
          <w:delText xml:space="preserve">hen considering </w:delText>
        </w:r>
        <w:r w:rsidR="004D6200" w:rsidDel="00D7376E">
          <w:rPr>
            <w:rFonts w:ascii="Times New Roman" w:eastAsia="Times New Roman" w:hAnsi="Times New Roman" w:cs="Times New Roman"/>
            <w:sz w:val="24"/>
            <w:szCs w:val="24"/>
          </w:rPr>
          <w:delText xml:space="preserve">how </w:delText>
        </w:r>
        <w:r w:rsidR="00550036" w:rsidDel="00D7376E">
          <w:rPr>
            <w:rFonts w:ascii="Times New Roman" w:eastAsia="Times New Roman" w:hAnsi="Times New Roman" w:cs="Times New Roman"/>
            <w:sz w:val="24"/>
            <w:szCs w:val="24"/>
          </w:rPr>
          <w:delText xml:space="preserve">periphyton community nutrition </w:delText>
        </w:r>
        <w:r w:rsidR="004D6200" w:rsidDel="00D7376E">
          <w:rPr>
            <w:rFonts w:ascii="Times New Roman" w:eastAsia="Times New Roman" w:hAnsi="Times New Roman" w:cs="Times New Roman"/>
            <w:sz w:val="24"/>
            <w:szCs w:val="24"/>
          </w:rPr>
          <w:delText>may alter in response to</w:delText>
        </w:r>
      </w:del>
      <w:r w:rsidR="004D6200">
        <w:rPr>
          <w:rFonts w:ascii="Times New Roman" w:eastAsia="Times New Roman" w:hAnsi="Times New Roman" w:cs="Times New Roman"/>
          <w:sz w:val="24"/>
          <w:szCs w:val="24"/>
        </w:rPr>
        <w:t xml:space="preserve"> sewage loading</w:t>
      </w:r>
      <w:ins w:id="105" w:author="Hampton, Stephanie" w:date="2021-07-31T08:48:00Z">
        <w:r w:rsidR="00D7376E">
          <w:rPr>
            <w:rFonts w:ascii="Times New Roman" w:eastAsia="Times New Roman" w:hAnsi="Times New Roman" w:cs="Times New Roman"/>
            <w:sz w:val="24"/>
            <w:szCs w:val="24"/>
          </w:rPr>
          <w:t xml:space="preserve"> that drives</w:t>
        </w:r>
      </w:ins>
      <w:del w:id="106" w:author="Hampton, Stephanie" w:date="2021-07-31T08:48:00Z">
        <w:r w:rsidDel="00D7376E">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successional shifts</w:t>
      </w:r>
      <w:r>
        <w:rPr>
          <w:rFonts w:ascii="Times New Roman" w:eastAsia="Times New Roman" w:hAnsi="Times New Roman" w:cs="Times New Roman"/>
          <w:sz w:val="24"/>
          <w:szCs w:val="24"/>
        </w:rPr>
        <w:t xml:space="preserve"> from diatom-dominated to chlorophyte-dominated communities </w:t>
      </w:r>
      <w:r w:rsidR="00550036">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be expected to decrease</w:t>
      </w:r>
      <w:del w:id="107" w:author="Hampton, Stephanie" w:date="2021-07-31T08:48:00Z">
        <w:r w:rsidDel="00D7376E">
          <w:rPr>
            <w:rFonts w:ascii="Times New Roman" w:eastAsia="Times New Roman" w:hAnsi="Times New Roman" w:cs="Times New Roman"/>
            <w:sz w:val="24"/>
            <w:szCs w:val="24"/>
          </w:rPr>
          <w:delText xml:space="preserve"> in</w:delText>
        </w:r>
      </w:del>
      <w:r>
        <w:rPr>
          <w:rFonts w:ascii="Times New Roman" w:eastAsia="Times New Roman" w:hAnsi="Times New Roman" w:cs="Times New Roman"/>
          <w:sz w:val="24"/>
          <w:szCs w:val="24"/>
        </w:rPr>
        <w:t xml:space="preserve"> 20-Carbon EFAs </w:t>
      </w:r>
      <w:r w:rsidR="00550036">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increase</w:t>
      </w:r>
      <w:del w:id="108" w:author="Hampton, Stephanie" w:date="2021-07-31T08:48:00Z">
        <w:r w:rsidDel="00D7376E">
          <w:rPr>
            <w:rFonts w:ascii="Times New Roman" w:eastAsia="Times New Roman" w:hAnsi="Times New Roman" w:cs="Times New Roman"/>
            <w:sz w:val="24"/>
            <w:szCs w:val="24"/>
          </w:rPr>
          <w:delText xml:space="preserve"> in</w:delText>
        </w:r>
      </w:del>
      <w:r>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 xml:space="preserve">less nutritious </w:t>
      </w:r>
      <w:r>
        <w:rPr>
          <w:rFonts w:ascii="Times New Roman" w:eastAsia="Times New Roman" w:hAnsi="Times New Roman" w:cs="Times New Roman"/>
          <w:sz w:val="24"/>
          <w:szCs w:val="24"/>
        </w:rPr>
        <w:t>18-Carbon EFAs</w:t>
      </w:r>
      <w:r w:rsidR="00550036">
        <w:rPr>
          <w:rFonts w:ascii="Times New Roman" w:eastAsia="Times New Roman" w:hAnsi="Times New Roman" w:cs="Times New Roman"/>
          <w:sz w:val="24"/>
          <w:szCs w:val="24"/>
        </w:rPr>
        <w:t xml:space="preserve">; simultaneously, these communities may become </w:t>
      </w:r>
      <w:commentRangeStart w:id="109"/>
      <w:r w:rsidR="00550036">
        <w:rPr>
          <w:rFonts w:ascii="Times New Roman" w:eastAsia="Times New Roman" w:hAnsi="Times New Roman" w:cs="Times New Roman"/>
          <w:sz w:val="24"/>
          <w:szCs w:val="24"/>
        </w:rPr>
        <w:t xml:space="preserve">stoichiometrically more nutritious (i.e. </w:t>
      </w:r>
      <w:r>
        <w:rPr>
          <w:rFonts w:ascii="Times New Roman" w:eastAsia="Times New Roman" w:hAnsi="Times New Roman" w:cs="Times New Roman"/>
          <w:sz w:val="24"/>
          <w:szCs w:val="24"/>
        </w:rPr>
        <w:t>decreased C:N and C:P</w:t>
      </w:r>
      <w:r w:rsidR="00550036">
        <w:rPr>
          <w:rFonts w:ascii="Times New Roman" w:eastAsia="Times New Roman" w:hAnsi="Times New Roman" w:cs="Times New Roman"/>
          <w:sz w:val="24"/>
          <w:szCs w:val="24"/>
        </w:rPr>
        <w:t xml:space="preserve"> ratios</w:t>
      </w:r>
      <w:r>
        <w:rPr>
          <w:rFonts w:ascii="Times New Roman" w:eastAsia="Times New Roman" w:hAnsi="Times New Roman" w:cs="Times New Roman"/>
          <w:sz w:val="24"/>
          <w:szCs w:val="24"/>
        </w:rPr>
        <w:t>)</w:t>
      </w:r>
      <w:r w:rsidR="004D6200">
        <w:rPr>
          <w:rFonts w:ascii="Times New Roman" w:eastAsia="Times New Roman" w:hAnsi="Times New Roman" w:cs="Times New Roman"/>
          <w:sz w:val="24"/>
          <w:szCs w:val="24"/>
        </w:rPr>
        <w:t xml:space="preserve">, </w:t>
      </w:r>
      <w:commentRangeEnd w:id="109"/>
      <w:r w:rsidR="00D7376E">
        <w:rPr>
          <w:rStyle w:val="CommentReference"/>
        </w:rPr>
        <w:commentReference w:id="109"/>
      </w:r>
      <w:r w:rsidR="004D6200">
        <w:rPr>
          <w:rFonts w:ascii="Times New Roman" w:eastAsia="Times New Roman" w:hAnsi="Times New Roman" w:cs="Times New Roman"/>
          <w:sz w:val="24"/>
          <w:szCs w:val="24"/>
        </w:rPr>
        <w:t xml:space="preserve">especially </w:t>
      </w:r>
      <w:r w:rsidR="008E2162">
        <w:rPr>
          <w:rFonts w:ascii="Times New Roman" w:eastAsia="Times New Roman" w:hAnsi="Times New Roman" w:cs="Times New Roman"/>
          <w:sz w:val="24"/>
          <w:szCs w:val="24"/>
        </w:rPr>
        <w:t>as</w:t>
      </w:r>
      <w:r w:rsidR="004D6200">
        <w:rPr>
          <w:rFonts w:ascii="Times New Roman" w:eastAsia="Times New Roman" w:hAnsi="Times New Roman" w:cs="Times New Roman"/>
          <w:sz w:val="24"/>
          <w:szCs w:val="24"/>
        </w:rPr>
        <w:t xml:space="preserve"> filamentous chlorophytes can rapidly assimilate nutrients from the water column </w:t>
      </w:r>
      <w:commentRangeStart w:id="110"/>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{"citationID":"7bcFAG8u","properties":{"formattedCitation":"(Oleksy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(Oleksy et al. 2020)</w:t>
      </w:r>
      <w:r w:rsidR="004D6200">
        <w:rPr>
          <w:rFonts w:ascii="Times New Roman" w:eastAsia="Times New Roman" w:hAnsi="Times New Roman" w:cs="Times New Roman"/>
          <w:sz w:val="24"/>
          <w:szCs w:val="24"/>
        </w:rPr>
        <w:fldChar w:fldCharType="end"/>
      </w:r>
      <w:commentRangeEnd w:id="110"/>
      <w:r w:rsidR="002964CE">
        <w:rPr>
          <w:rStyle w:val="CommentReference"/>
        </w:rPr>
        <w:commentReference w:id="110"/>
      </w:r>
      <w:r w:rsidR="00550036">
        <w:rPr>
          <w:rFonts w:ascii="Times New Roman" w:eastAsia="Times New Roman" w:hAnsi="Times New Roman" w:cs="Times New Roman"/>
          <w:sz w:val="24"/>
          <w:szCs w:val="24"/>
        </w:rPr>
        <w:t xml:space="preserve">. </w:t>
      </w:r>
    </w:p>
    <w:p w14:paraId="7EDCD935" w14:textId="77777777" w:rsidR="00A7754D" w:rsidRDefault="00A7754D">
      <w:pPr>
        <w:widowControl w:val="0"/>
        <w:spacing w:line="240" w:lineRule="auto"/>
        <w:rPr>
          <w:rFonts w:ascii="Times New Roman" w:eastAsia="Times New Roman" w:hAnsi="Times New Roman" w:cs="Times New Roman"/>
          <w:sz w:val="24"/>
          <w:szCs w:val="24"/>
        </w:rPr>
      </w:pPr>
    </w:p>
    <w:p w14:paraId="7985C6C1" w14:textId="220228A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investigate how sewage-associated nutrient addition can alter nearshore periphyton community compositions and standing nutritional resources, we surveyed 14 littoral locations in Flathead Lake (Montana, United States) throughout the tourism season for indicators of sewage pollution and metrics of periphyton community abundance and nutritional content. Flathead Lake </w:t>
      </w:r>
      <w:r>
        <w:rPr>
          <w:rFonts w:ascii="Times New Roman" w:eastAsia="Times New Roman" w:hAnsi="Times New Roman" w:cs="Times New Roman"/>
          <w:sz w:val="24"/>
          <w:szCs w:val="24"/>
        </w:rPr>
        <w:lastRenderedPageBreak/>
        <w:t>is a large, deep, oligotrophic lake in western Montana</w:t>
      </w:r>
      <w:r w:rsidR="008664FC">
        <w:rPr>
          <w:rFonts w:ascii="Times New Roman" w:eastAsia="Times New Roman" w:hAnsi="Times New Roman" w:cs="Times New Roman"/>
          <w:sz w:val="24"/>
          <w:szCs w:val="24"/>
        </w:rPr>
        <w:t xml:space="preserve"> </w:t>
      </w:r>
      <w:r w:rsidR="008664FC">
        <w:rPr>
          <w:rFonts w:ascii="Times New Roman" w:eastAsia="Times New Roman" w:hAnsi="Times New Roman" w:cs="Times New Roman"/>
          <w:sz w:val="24"/>
          <w:szCs w:val="24"/>
        </w:rPr>
        <w:fldChar w:fldCharType="begin"/>
      </w:r>
      <w:r w:rsidR="007A5B81">
        <w:rPr>
          <w:rFonts w:ascii="Times New Roman" w:eastAsia="Times New Roman" w:hAnsi="Times New Roman" w:cs="Times New Roman"/>
          <w:sz w:val="24"/>
          <w:szCs w:val="24"/>
        </w:rPr>
        <w:instrText xml:space="preserve"> ADDIN ZOTERO_ITEM CSL_CITATION {"citationID":"2kaz5FWF","properties":{"formattedCitation":"(Young 1935)","plainCitation":"(Young 1935)","noteIndex":0},"citationItems":[{"id":4628,"uris":["http://zotero.org/users/2645460/items/ULFMMILY"],"uri":["http://zotero.org/users/2645460/items/ULFMMILY"],"itemData":{"id":4628,"type":"article-journal","container-title":"Ecological Monographs","DOI":"10.2307/1948521","ISSN":"1557-7015","issue":"2","language":"en","page":"1-163","source":"Wiley Online Library","title":"The Life of Flathead Lake, Montana","volume":"5","author":[{"family":"Young","given":"Robert T."}],"issued":{"date-parts":[["1935"]]}}}],"schema":"https://github.com/citation-style-language/schema/raw/master/csl-citation.json"} </w:instrText>
      </w:r>
      <w:r w:rsidR="008664FC">
        <w:rPr>
          <w:rFonts w:ascii="Times New Roman" w:eastAsia="Times New Roman" w:hAnsi="Times New Roman" w:cs="Times New Roman"/>
          <w:sz w:val="24"/>
          <w:szCs w:val="24"/>
        </w:rPr>
        <w:fldChar w:fldCharType="separate"/>
      </w:r>
      <w:r w:rsidR="007A5B81" w:rsidRPr="007A5B81">
        <w:rPr>
          <w:rFonts w:ascii="Times New Roman" w:hAnsi="Times New Roman" w:cs="Times New Roman"/>
          <w:sz w:val="24"/>
        </w:rPr>
        <w:t>(Young 1935)</w:t>
      </w:r>
      <w:r w:rsidR="008664F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 Glacier National Park covering approximately one third of the lake’s watershed, Flathead Lake’s catchment is largely unpopulated, despite gradual increases in permanent and seasonal human population throughout the previous century</w:t>
      </w:r>
      <w:r w:rsidR="007A5B81">
        <w:rPr>
          <w:rFonts w:ascii="Times New Roman" w:eastAsia="Times New Roman" w:hAnsi="Times New Roman" w:cs="Times New Roman"/>
          <w:sz w:val="24"/>
          <w:szCs w:val="24"/>
        </w:rPr>
        <w:t xml:space="preserve"> </w:t>
      </w:r>
      <w:r w:rsidR="007A5B81">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{"citationID":"ElAS4pN0","properties":{"formattedCitation":"(Stanford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7A5B81">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7A5B8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Within Flathead </w:t>
      </w:r>
      <w:r w:rsidR="00227E5F">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ake’s </w:t>
      </w:r>
      <w:r w:rsidR="00F90CCE">
        <w:rPr>
          <w:rFonts w:ascii="Times New Roman" w:eastAsia="Times New Roman" w:hAnsi="Times New Roman" w:cs="Times New Roman"/>
          <w:sz w:val="24"/>
          <w:szCs w:val="24"/>
        </w:rPr>
        <w:t>basin</w:t>
      </w:r>
      <w:r>
        <w:rPr>
          <w:rFonts w:ascii="Times New Roman" w:eastAsia="Times New Roman" w:hAnsi="Times New Roman" w:cs="Times New Roman"/>
          <w:sz w:val="24"/>
          <w:szCs w:val="24"/>
        </w:rPr>
        <w:t xml:space="preserve">, areas with intensive development have shown clear, distinct signs of sewage pollution, evidenced by pharmaceutical and personal care product (PPCPs) and volatile organic compounds detected in </w:t>
      </w:r>
      <w:del w:id="111" w:author="Hampton, Stephanie" w:date="2021-07-31T14:02:00Z">
        <w:r w:rsidDel="00D5749E">
          <w:rPr>
            <w:rFonts w:ascii="Times New Roman" w:eastAsia="Times New Roman" w:hAnsi="Times New Roman" w:cs="Times New Roman"/>
            <w:sz w:val="24"/>
            <w:szCs w:val="24"/>
          </w:rPr>
          <w:delText xml:space="preserve">the </w:delText>
        </w:r>
      </w:del>
      <w:r>
        <w:rPr>
          <w:rFonts w:ascii="Times New Roman" w:eastAsia="Times New Roman" w:hAnsi="Times New Roman" w:cs="Times New Roman"/>
          <w:sz w:val="24"/>
          <w:szCs w:val="24"/>
        </w:rPr>
        <w:t>subsurface</w:t>
      </w:r>
      <w:ins w:id="112" w:author="Hampton, Stephanie" w:date="2021-07-31T14:02:00Z">
        <w:r w:rsidR="00D5749E">
          <w:rPr>
            <w:rFonts w:ascii="Times New Roman" w:eastAsia="Times New Roman" w:hAnsi="Times New Roman" w:cs="Times New Roman"/>
            <w:sz w:val="24"/>
            <w:szCs w:val="24"/>
          </w:rPr>
          <w:t xml:space="preserve"> waters although </w:t>
        </w:r>
        <w:commentRangeStart w:id="113"/>
        <w:r w:rsidR="00D5749E">
          <w:rPr>
            <w:rFonts w:ascii="Times New Roman" w:eastAsia="Times New Roman" w:hAnsi="Times New Roman" w:cs="Times New Roman"/>
            <w:sz w:val="24"/>
            <w:szCs w:val="24"/>
          </w:rPr>
          <w:t>not yet in the lake</w:t>
        </w:r>
      </w:ins>
      <w:r w:rsidR="00184C7E">
        <w:rPr>
          <w:rFonts w:ascii="Times New Roman" w:eastAsia="Times New Roman" w:hAnsi="Times New Roman" w:cs="Times New Roman"/>
          <w:sz w:val="24"/>
          <w:szCs w:val="24"/>
        </w:rPr>
        <w:t xml:space="preserve"> </w:t>
      </w:r>
      <w:commentRangeEnd w:id="113"/>
      <w:r w:rsidR="00D5749E">
        <w:rPr>
          <w:rStyle w:val="CommentReference"/>
        </w:rPr>
        <w:commentReference w:id="113"/>
      </w:r>
      <w:r w:rsidR="00184C7E">
        <w:rPr>
          <w:rFonts w:ascii="Times New Roman" w:eastAsia="Times New Roman" w:hAnsi="Times New Roman" w:cs="Times New Roman"/>
          <w:sz w:val="24"/>
          <w:szCs w:val="24"/>
        </w:rPr>
        <w:fldChar w:fldCharType="begin"/>
      </w:r>
      <w:r w:rsidR="00184C7E">
        <w:rPr>
          <w:rFonts w:ascii="Times New Roman" w:eastAsia="Times New Roman" w:hAnsi="Times New Roman" w:cs="Times New Roman"/>
          <w:sz w:val="24"/>
          <w:szCs w:val="24"/>
        </w:rPr>
        <w:instrText xml:space="preserve"> ADDIN ZOTERO_ITEM CSL_CITATION {"citationID":"z7Pmu5Mh","properties":{"formattedCitation":"(Tappenbeck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184C7E">
        <w:rPr>
          <w:rFonts w:ascii="Times New Roman" w:eastAsia="Times New Roman" w:hAnsi="Times New Roman" w:cs="Times New Roman"/>
          <w:sz w:val="24"/>
          <w:szCs w:val="24"/>
        </w:rPr>
        <w:fldChar w:fldCharType="separate"/>
      </w:r>
      <w:r w:rsidR="00184C7E" w:rsidRPr="00184C7E">
        <w:rPr>
          <w:rFonts w:ascii="Times New Roman" w:hAnsi="Times New Roman" w:cs="Times New Roman"/>
          <w:sz w:val="24"/>
        </w:rPr>
        <w:t>(</w:t>
      </w:r>
      <w:proofErr w:type="spellStart"/>
      <w:r w:rsidR="00184C7E" w:rsidRPr="00184C7E">
        <w:rPr>
          <w:rFonts w:ascii="Times New Roman" w:hAnsi="Times New Roman" w:cs="Times New Roman"/>
          <w:sz w:val="24"/>
        </w:rPr>
        <w:t>Tappenbeck</w:t>
      </w:r>
      <w:proofErr w:type="spellEnd"/>
      <w:r w:rsidR="00184C7E" w:rsidRPr="00184C7E">
        <w:rPr>
          <w:rFonts w:ascii="Times New Roman" w:hAnsi="Times New Roman" w:cs="Times New Roman"/>
          <w:sz w:val="24"/>
        </w:rPr>
        <w:t xml:space="preserve"> and Ellis 2010, 2011)</w:t>
      </w:r>
      <w:r w:rsidR="00184C7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loca</w:t>
      </w:r>
      <w:r w:rsidR="007A5B81">
        <w:rPr>
          <w:rFonts w:ascii="Times New Roman" w:eastAsia="Times New Roman" w:hAnsi="Times New Roman" w:cs="Times New Roman"/>
          <w:sz w:val="24"/>
          <w:szCs w:val="24"/>
        </w:rPr>
        <w:t>tions</w:t>
      </w:r>
      <w:r>
        <w:rPr>
          <w:rFonts w:ascii="Times New Roman" w:eastAsia="Times New Roman" w:hAnsi="Times New Roman" w:cs="Times New Roman"/>
          <w:sz w:val="24"/>
          <w:szCs w:val="24"/>
        </w:rPr>
        <w:t xml:space="preserve"> with dense human population a</w:t>
      </w:r>
      <w:r w:rsidR="007A5B81">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generally located away from the lake, (e.g., &gt; 20 km), Flathead’s pelagic is </w:t>
      </w:r>
      <w:r w:rsidR="007A5B81">
        <w:rPr>
          <w:rFonts w:ascii="Times New Roman" w:eastAsia="Times New Roman" w:hAnsi="Times New Roman" w:cs="Times New Roman"/>
          <w:sz w:val="24"/>
          <w:szCs w:val="24"/>
        </w:rPr>
        <w:t>broadly</w:t>
      </w:r>
      <w:r>
        <w:rPr>
          <w:rFonts w:ascii="Times New Roman" w:eastAsia="Times New Roman" w:hAnsi="Times New Roman" w:cs="Times New Roman"/>
          <w:sz w:val="24"/>
          <w:szCs w:val="24"/>
        </w:rPr>
        <w:t xml:space="preserve"> oligotrophic, likely due to the lake’s exceptionally low hydraulic residence time (~3 years;</w:t>
      </w:r>
      <w:r w:rsidR="00D1100F">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{"citationID":"iG46edxr","properties":{"formattedCitation":"(Stanford et al. 1983)","plainCitation":"(Stanford et al. 1983)","dontUpdate":true,"noteIndex":0},"citationItems":[{"id":4633,"uris":["http://zotero.org/users/2645460/items/MTJINP7G"],"uri":["http://zotero.org/users/2645460/items/MTJINP7G"],"itemData":{"id":4633,"type":"report","event-place":"Flathead Lake Biological Station","genre":"Flathead River Basin Environmental Impact Study","number":"Open File Report 076-83","publisher":"U.S. Environmental Protection Agency","publisher-place":"Flathead Lake Biological Station","title":"Limnology of Flathead Lake","author":[{"family":"Stanford","given":"Jack A"},{"family":"Stuart","given":"T. J."},{"family":"Ellis","given":"Bonnie K"}],"issued":{"date-parts":[["1983"]]}}}],"schema":"https://github.com/citation-style-language/schema/raw/master/csl-citation.json"}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Pr>
          <w:rFonts w:ascii="Times New Roman" w:hAnsi="Times New Roman" w:cs="Times New Roman"/>
          <w:sz w:val="24"/>
        </w:rPr>
        <w:t xml:space="preserve"> </w:t>
      </w:r>
      <w:r w:rsidR="00D1100F" w:rsidRPr="00D1100F">
        <w:rPr>
          <w:rFonts w:ascii="Times New Roman" w:hAnsi="Times New Roman" w:cs="Times New Roman"/>
          <w:sz w:val="24"/>
        </w:rPr>
        <w:t>Stanford et al. 1983)</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relative to its size</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D1100F">
        <w:rPr>
          <w:rFonts w:ascii="Times New Roman" w:eastAsia="Times New Roman" w:hAnsi="Times New Roman" w:cs="Times New Roman"/>
          <w:sz w:val="24"/>
          <w:szCs w:val="24"/>
        </w:rPr>
        <w:instrText xml:space="preserve"> ADDIN ZOTERO_ITEM CSL_CITATION {"citationID":"WwoQKkIf","properties":{"formattedCitation":"(Messager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sidRPr="00D1100F">
        <w:rPr>
          <w:rFonts w:ascii="Times New Roman" w:hAnsi="Times New Roman" w:cs="Times New Roman"/>
          <w:sz w:val="24"/>
        </w:rPr>
        <w:t>(Messager et al. 2016)</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the human population in Flathead Lake’s watershed is low, the littoral areas with adjacent lakeside development have been suspected of localized sewage pollution</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{"citationID":"mjsvMtdF","properties":{"formattedCitation":"(Stanford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D1100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evidenced by sustained increases in periphyton biomass since the 1980s. In particular, littoral sites without adjacent centralized wastewater treatment infrastructure (e.g., sewage treatment plants) have demonstrated signs of nonpoint nutrient addition, which could be contributed from decentralized forms of wastewater management such as </w:t>
      </w:r>
      <w:ins w:id="114" w:author="Hampton, Stephanie" w:date="2021-07-31T08:55:00Z">
        <w:r w:rsidR="002964CE">
          <w:rPr>
            <w:rFonts w:ascii="Times New Roman" w:eastAsia="Times New Roman" w:hAnsi="Times New Roman" w:cs="Times New Roman"/>
            <w:sz w:val="24"/>
            <w:szCs w:val="24"/>
          </w:rPr>
          <w:t>improperly functioning</w:t>
        </w:r>
      </w:ins>
      <w:ins w:id="115" w:author="Hampton, Stephanie" w:date="2021-07-31T08:54:00Z">
        <w:r w:rsidR="002964CE">
          <w:rPr>
            <w:rFonts w:ascii="Times New Roman" w:eastAsia="Times New Roman" w:hAnsi="Times New Roman" w:cs="Times New Roman"/>
            <w:sz w:val="24"/>
            <w:szCs w:val="24"/>
          </w:rPr>
          <w:t xml:space="preserve"> </w:t>
        </w:r>
      </w:ins>
      <w:commentRangeStart w:id="116"/>
      <w:r>
        <w:rPr>
          <w:rFonts w:ascii="Times New Roman" w:eastAsia="Times New Roman" w:hAnsi="Times New Roman" w:cs="Times New Roman"/>
          <w:sz w:val="24"/>
          <w:szCs w:val="24"/>
        </w:rPr>
        <w:t>septic</w:t>
      </w:r>
      <w:commentRangeEnd w:id="116"/>
      <w:r w:rsidR="002964CE">
        <w:rPr>
          <w:rStyle w:val="CommentReference"/>
        </w:rPr>
        <w:commentReference w:id="116"/>
      </w:r>
      <w:r>
        <w:rPr>
          <w:rFonts w:ascii="Times New Roman" w:eastAsia="Times New Roman" w:hAnsi="Times New Roman" w:cs="Times New Roman"/>
          <w:sz w:val="24"/>
          <w:szCs w:val="24"/>
        </w:rPr>
        <w:t xml:space="preserve"> </w:t>
      </w:r>
      <w:del w:id="117" w:author="Hampton, Stephanie" w:date="2021-07-31T08:54:00Z">
        <w:r w:rsidDel="002964CE">
          <w:rPr>
            <w:rFonts w:ascii="Times New Roman" w:eastAsia="Times New Roman" w:hAnsi="Times New Roman" w:cs="Times New Roman"/>
            <w:sz w:val="24"/>
            <w:szCs w:val="24"/>
          </w:rPr>
          <w:delText>tanks</w:delText>
        </w:r>
        <w:r w:rsidR="00F56A90" w:rsidDel="002964CE">
          <w:rPr>
            <w:rFonts w:ascii="Times New Roman" w:eastAsia="Times New Roman" w:hAnsi="Times New Roman" w:cs="Times New Roman"/>
            <w:sz w:val="24"/>
            <w:szCs w:val="24"/>
          </w:rPr>
          <w:delText xml:space="preserve"> </w:delText>
        </w:r>
      </w:del>
      <w:ins w:id="118" w:author="Hampton, Stephanie" w:date="2021-07-31T08:54:00Z">
        <w:r w:rsidR="002964CE">
          <w:rPr>
            <w:rFonts w:ascii="Times New Roman" w:eastAsia="Times New Roman" w:hAnsi="Times New Roman" w:cs="Times New Roman"/>
            <w:sz w:val="24"/>
            <w:szCs w:val="24"/>
          </w:rPr>
          <w:t xml:space="preserve">systems </w:t>
        </w:r>
      </w:ins>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{"citationID":"nyw2CRmy","properties":{"formattedCitation":"(Stanford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same lakeside developments also tend to experience large tourism activity throughout the summer, where a reliance on decentralized sewage treatment could create moments of increased nutrient loading during the tourism season followed by reduced sewage loading after the tourism season. Similarly, littoral areas near locations with centralized sewage treatment also experience increased tourism during the summer, but </w:t>
      </w:r>
      <w:r w:rsidR="008E2162">
        <w:rPr>
          <w:rFonts w:ascii="Times New Roman" w:eastAsia="Times New Roman" w:hAnsi="Times New Roman" w:cs="Times New Roman"/>
          <w:sz w:val="24"/>
          <w:szCs w:val="24"/>
        </w:rPr>
        <w:t xml:space="preserve">as these areas tend to have larger, </w:t>
      </w:r>
      <w:del w:id="119" w:author="Hampton, Stephanie" w:date="2021-07-31T08:56:00Z">
        <w:r w:rsidR="008E2162" w:rsidDel="002964CE">
          <w:rPr>
            <w:rFonts w:ascii="Times New Roman" w:eastAsia="Times New Roman" w:hAnsi="Times New Roman" w:cs="Times New Roman"/>
            <w:sz w:val="24"/>
            <w:szCs w:val="24"/>
          </w:rPr>
          <w:delText>more permanent</w:delText>
        </w:r>
      </w:del>
      <w:ins w:id="120" w:author="Hampton, Stephanie" w:date="2021-07-31T08:56:00Z">
        <w:r w:rsidR="002964CE">
          <w:rPr>
            <w:rFonts w:ascii="Times New Roman" w:eastAsia="Times New Roman" w:hAnsi="Times New Roman" w:cs="Times New Roman"/>
            <w:sz w:val="24"/>
            <w:szCs w:val="24"/>
          </w:rPr>
          <w:t>less transient</w:t>
        </w:r>
      </w:ins>
      <w:r w:rsidR="008E2162">
        <w:rPr>
          <w:rFonts w:ascii="Times New Roman" w:eastAsia="Times New Roman" w:hAnsi="Times New Roman" w:cs="Times New Roman"/>
          <w:sz w:val="24"/>
          <w:szCs w:val="24"/>
        </w:rPr>
        <w:t xml:space="preserve"> human populations</w:t>
      </w:r>
      <w:r>
        <w:rPr>
          <w:rFonts w:ascii="Times New Roman" w:eastAsia="Times New Roman" w:hAnsi="Times New Roman" w:cs="Times New Roman"/>
          <w:sz w:val="24"/>
          <w:szCs w:val="24"/>
        </w:rPr>
        <w:t xml:space="preserve">, these </w:t>
      </w:r>
      <w:r w:rsidR="008E2162">
        <w:rPr>
          <w:rFonts w:ascii="Times New Roman" w:eastAsia="Times New Roman" w:hAnsi="Times New Roman" w:cs="Times New Roman"/>
          <w:sz w:val="24"/>
          <w:szCs w:val="24"/>
        </w:rPr>
        <w:t>adjacent nearshore locations</w:t>
      </w:r>
      <w:r>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likely experience consistent but elevated wastewater pollution relative to </w:t>
      </w:r>
      <w:r w:rsidR="008E2162">
        <w:rPr>
          <w:rFonts w:ascii="Times New Roman" w:eastAsia="Times New Roman" w:hAnsi="Times New Roman" w:cs="Times New Roman"/>
          <w:sz w:val="24"/>
          <w:szCs w:val="24"/>
        </w:rPr>
        <w:t>nearshore communities</w:t>
      </w:r>
      <w:r>
        <w:rPr>
          <w:rFonts w:ascii="Times New Roman" w:eastAsia="Times New Roman" w:hAnsi="Times New Roman" w:cs="Times New Roman"/>
          <w:sz w:val="24"/>
          <w:szCs w:val="24"/>
        </w:rPr>
        <w:t xml:space="preserve"> with </w:t>
      </w:r>
      <w:r w:rsidR="008E2162">
        <w:rPr>
          <w:rFonts w:ascii="Times New Roman" w:eastAsia="Times New Roman" w:hAnsi="Times New Roman" w:cs="Times New Roman"/>
          <w:sz w:val="24"/>
          <w:szCs w:val="24"/>
        </w:rPr>
        <w:t xml:space="preserve">adjacent </w:t>
      </w:r>
      <w:r>
        <w:rPr>
          <w:rFonts w:ascii="Times New Roman" w:eastAsia="Times New Roman" w:hAnsi="Times New Roman" w:cs="Times New Roman"/>
          <w:sz w:val="24"/>
          <w:szCs w:val="24"/>
        </w:rPr>
        <w:t xml:space="preserve">decentralized wastewater infrastructure.  </w:t>
      </w:r>
    </w:p>
    <w:p w14:paraId="1C26C7BC" w14:textId="77777777" w:rsidR="00A7754D" w:rsidRDefault="00A7754D">
      <w:pPr>
        <w:widowControl w:val="0"/>
        <w:spacing w:line="240" w:lineRule="auto"/>
        <w:rPr>
          <w:rFonts w:ascii="Times New Roman" w:eastAsia="Times New Roman" w:hAnsi="Times New Roman" w:cs="Times New Roman"/>
          <w:sz w:val="24"/>
          <w:szCs w:val="24"/>
        </w:rPr>
      </w:pPr>
    </w:p>
    <w:p w14:paraId="16C94740" w14:textId="1FEA34C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Given </w:t>
      </w:r>
      <w:del w:id="121" w:author="Hampton, Stephanie" w:date="2021-07-31T08:56:00Z">
        <w:r w:rsidDel="009A3EFF">
          <w:rPr>
            <w:rFonts w:ascii="Times New Roman" w:eastAsia="Times New Roman" w:hAnsi="Times New Roman" w:cs="Times New Roman"/>
            <w:sz w:val="24"/>
            <w:szCs w:val="24"/>
          </w:rPr>
          <w:delText xml:space="preserve">the </w:delText>
        </w:r>
      </w:del>
      <w:ins w:id="122" w:author="Hampton, Stephanie" w:date="2021-07-31T08:56:00Z">
        <w:r w:rsidR="009A3EFF">
          <w:rPr>
            <w:rFonts w:ascii="Times New Roman" w:eastAsia="Times New Roman" w:hAnsi="Times New Roman" w:cs="Times New Roman"/>
            <w:sz w:val="24"/>
            <w:szCs w:val="24"/>
          </w:rPr>
          <w:t xml:space="preserve">prior </w:t>
        </w:r>
      </w:ins>
      <w:r>
        <w:rPr>
          <w:rFonts w:ascii="Times New Roman" w:eastAsia="Times New Roman" w:hAnsi="Times New Roman" w:cs="Times New Roman"/>
          <w:sz w:val="24"/>
          <w:szCs w:val="24"/>
        </w:rPr>
        <w:t xml:space="preserve">evidence that Flathead’s periphyton communities may be responding to </w:t>
      </w:r>
      <w:del w:id="123" w:author="Hampton, Stephanie" w:date="2021-07-31T08:56:00Z">
        <w:r w:rsidDel="009A3EFF">
          <w:rPr>
            <w:rFonts w:ascii="Times New Roman" w:eastAsia="Times New Roman" w:hAnsi="Times New Roman" w:cs="Times New Roman"/>
            <w:sz w:val="24"/>
            <w:szCs w:val="24"/>
          </w:rPr>
          <w:delText>sewage inputs</w:delText>
        </w:r>
      </w:del>
      <w:ins w:id="124" w:author="Hampton, Stephanie" w:date="2021-07-31T08:56:00Z">
        <w:r w:rsidR="009A3EFF">
          <w:rPr>
            <w:rFonts w:ascii="Times New Roman" w:eastAsia="Times New Roman" w:hAnsi="Times New Roman" w:cs="Times New Roman"/>
            <w:sz w:val="24"/>
            <w:szCs w:val="24"/>
          </w:rPr>
          <w:t>external nutrient loading</w:t>
        </w:r>
      </w:ins>
      <w:r>
        <w:rPr>
          <w:rFonts w:ascii="Times New Roman" w:eastAsia="Times New Roman" w:hAnsi="Times New Roman" w:cs="Times New Roman"/>
          <w:sz w:val="24"/>
          <w:szCs w:val="24"/>
        </w:rPr>
        <w:t>, our goal was to understand how spatially and temporally heterogeneous nutrient loadings from seasonal tourism may alter algal community composition and, thus, the available nutrition to the food web. This goal can be divided into three specific objectives:</w:t>
      </w:r>
    </w:p>
    <w:p w14:paraId="42BF0E75" w14:textId="1F560C12"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areas and moments of wastewater</w:t>
      </w:r>
      <w:ins w:id="125" w:author="Hampton, Stephanie" w:date="2021-07-31T08:59:00Z">
        <w:r w:rsidR="009A3EFF">
          <w:rPr>
            <w:rFonts w:ascii="Times New Roman" w:eastAsia="Times New Roman" w:hAnsi="Times New Roman" w:cs="Times New Roman"/>
            <w:sz w:val="24"/>
            <w:szCs w:val="24"/>
          </w:rPr>
          <w:t>-</w:t>
        </w:r>
        <w:commentRangeStart w:id="126"/>
        <w:r w:rsidR="009A3EFF">
          <w:rPr>
            <w:rFonts w:ascii="Times New Roman" w:eastAsia="Times New Roman" w:hAnsi="Times New Roman" w:cs="Times New Roman"/>
            <w:sz w:val="24"/>
            <w:szCs w:val="24"/>
          </w:rPr>
          <w:t>associated</w:t>
        </w:r>
        <w:commentRangeEnd w:id="126"/>
        <w:r w:rsidR="009A3EFF">
          <w:rPr>
            <w:rStyle w:val="CommentReference"/>
          </w:rPr>
          <w:commentReference w:id="126"/>
        </w:r>
        <w:r w:rsidR="009A3EFF">
          <w:rPr>
            <w:rFonts w:ascii="Times New Roman" w:eastAsia="Times New Roman" w:hAnsi="Times New Roman" w:cs="Times New Roman"/>
            <w:sz w:val="24"/>
            <w:szCs w:val="24"/>
          </w:rPr>
          <w:t xml:space="preserve"> nutrient loading</w:t>
        </w:r>
      </w:ins>
      <w:r>
        <w:rPr>
          <w:rFonts w:ascii="Times New Roman" w:eastAsia="Times New Roman" w:hAnsi="Times New Roman" w:cs="Times New Roman"/>
          <w:sz w:val="24"/>
          <w:szCs w:val="24"/>
        </w:rPr>
        <w:t xml:space="preserve"> </w:t>
      </w:r>
      <w:del w:id="127" w:author="Hampton, Stephanie" w:date="2021-07-31T08:59:00Z">
        <w:r w:rsidDel="009A3EFF">
          <w:rPr>
            <w:rFonts w:ascii="Times New Roman" w:eastAsia="Times New Roman" w:hAnsi="Times New Roman" w:cs="Times New Roman"/>
            <w:sz w:val="24"/>
            <w:szCs w:val="24"/>
          </w:rPr>
          <w:delText xml:space="preserve">pollution </w:delText>
        </w:r>
      </w:del>
      <w:r>
        <w:rPr>
          <w:rFonts w:ascii="Times New Roman" w:eastAsia="Times New Roman" w:hAnsi="Times New Roman" w:cs="Times New Roman"/>
          <w:sz w:val="24"/>
          <w:szCs w:val="24"/>
        </w:rPr>
        <w:t>using sewage-specific indicators,</w:t>
      </w:r>
    </w:p>
    <w:p w14:paraId="369A7ECA"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relationship between sewage-specific indicators and periphyton community composition</w:t>
      </w:r>
    </w:p>
    <w:p w14:paraId="5FFECE84"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evaluate how periphyton community compositional shifts may correspond with altered nutritional quality. </w:t>
      </w:r>
    </w:p>
    <w:p w14:paraId="4D459490" w14:textId="725884F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hypothesized that (1) sewage-specific indicators, such as PPCP concentration as well as branched- and odd chain fatty acids, would increase near areas and </w:t>
      </w:r>
      <w:commentRangeStart w:id="128"/>
      <w:r>
        <w:rPr>
          <w:rFonts w:ascii="Times New Roman" w:eastAsia="Times New Roman" w:hAnsi="Times New Roman" w:cs="Times New Roman"/>
          <w:sz w:val="24"/>
          <w:szCs w:val="24"/>
        </w:rPr>
        <w:t>moments with increased population density, proximity to lakeside development, and decentralized sewage treatment</w:t>
      </w:r>
      <w:commentRangeEnd w:id="128"/>
      <w:r w:rsidR="009A3EFF">
        <w:rPr>
          <w:rStyle w:val="CommentReference"/>
        </w:rPr>
        <w:commentReference w:id="128"/>
      </w:r>
      <w:r>
        <w:rPr>
          <w:rFonts w:ascii="Times New Roman" w:eastAsia="Times New Roman" w:hAnsi="Times New Roman" w:cs="Times New Roman"/>
          <w:sz w:val="24"/>
          <w:szCs w:val="24"/>
        </w:rPr>
        <w:t xml:space="preserve">; (2) an elevated sewage signal would </w:t>
      </w:r>
      <w:r w:rsidR="004D6200">
        <w:rPr>
          <w:rFonts w:ascii="Times New Roman" w:eastAsia="Times New Roman" w:hAnsi="Times New Roman" w:cs="Times New Roman"/>
          <w:sz w:val="24"/>
          <w:szCs w:val="24"/>
        </w:rPr>
        <w:t>correspond</w:t>
      </w:r>
      <w:r>
        <w:rPr>
          <w:rFonts w:ascii="Times New Roman" w:eastAsia="Times New Roman" w:hAnsi="Times New Roman" w:cs="Times New Roman"/>
          <w:sz w:val="24"/>
          <w:szCs w:val="24"/>
        </w:rPr>
        <w:t xml:space="preserve"> with increased dominance of filamentous benthic algae; (3) increased filamentous algal presence should increase the stoichiometric nutrition but decrease fatty acid nutrition of the periphyton community; and (4) sites with consistent sewage indicators (i.e., those near centralized wastewater treatment) would correspond with less temporal fluctuation in periphyton community composition and nutrition status relative to sites with temporally fluctuating sewage indicators (i.e., sites near decentralized wastewater treatment systems). </w:t>
      </w:r>
    </w:p>
    <w:p w14:paraId="016146C3" w14:textId="77777777" w:rsidR="00A7754D" w:rsidRDefault="00A7754D">
      <w:pPr>
        <w:widowControl w:val="0"/>
        <w:spacing w:line="240" w:lineRule="auto"/>
        <w:rPr>
          <w:rFonts w:ascii="Times New Roman" w:eastAsia="Times New Roman" w:hAnsi="Times New Roman" w:cs="Times New Roman"/>
          <w:sz w:val="24"/>
          <w:szCs w:val="24"/>
        </w:rPr>
      </w:pPr>
    </w:p>
    <w:p w14:paraId="0BE4504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Methods</w:t>
      </w:r>
    </w:p>
    <w:p w14:paraId="50E8786E" w14:textId="77777777" w:rsidR="00A7754D" w:rsidRDefault="00A7754D">
      <w:pPr>
        <w:widowControl w:val="0"/>
        <w:spacing w:line="240" w:lineRule="auto"/>
        <w:rPr>
          <w:rFonts w:ascii="Times New Roman" w:eastAsia="Times New Roman" w:hAnsi="Times New Roman" w:cs="Times New Roman"/>
          <w:sz w:val="24"/>
          <w:szCs w:val="24"/>
        </w:rPr>
      </w:pPr>
    </w:p>
    <w:p w14:paraId="0160E1A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Site description</w:t>
      </w:r>
    </w:p>
    <w:p w14:paraId="7CBC8832" w14:textId="77777777" w:rsidR="00A7754D" w:rsidRDefault="00A7754D">
      <w:pPr>
        <w:widowControl w:val="0"/>
        <w:spacing w:line="240" w:lineRule="auto"/>
        <w:rPr>
          <w:rFonts w:ascii="Times New Roman" w:eastAsia="Times New Roman" w:hAnsi="Times New Roman" w:cs="Times New Roman"/>
          <w:sz w:val="24"/>
          <w:szCs w:val="24"/>
        </w:rPr>
      </w:pPr>
    </w:p>
    <w:p w14:paraId="67C1D488" w14:textId="77FC0E1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most of Flathead Lake’s 260-km shoreline contains some degree of lakeside development, the vast majority of Flathead’s basin is unpopulated and roadless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{"citationID":"B46aj4aX","properties":{"formattedCitation":"(Stanford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commentRangeStart w:id="129"/>
      <w:r>
        <w:rPr>
          <w:rFonts w:ascii="Times New Roman" w:eastAsia="Times New Roman" w:hAnsi="Times New Roman" w:cs="Times New Roman"/>
          <w:sz w:val="24"/>
          <w:szCs w:val="24"/>
        </w:rPr>
        <w:t>Approximately 33% of the basin’s area includes Glacier National Park, a nature preserve with little human development</w:t>
      </w:r>
      <w:commentRangeEnd w:id="129"/>
      <w:r w:rsidR="009A3EFF">
        <w:rPr>
          <w:rStyle w:val="CommentReference"/>
        </w:rPr>
        <w:commentReference w:id="129"/>
      </w:r>
      <w:r>
        <w:rPr>
          <w:rFonts w:ascii="Times New Roman" w:eastAsia="Times New Roman" w:hAnsi="Times New Roman" w:cs="Times New Roman"/>
          <w:sz w:val="24"/>
          <w:szCs w:val="24"/>
        </w:rPr>
        <w:t>. Located approximately 23 km from the lake, the city of Kalispell is the largest population hub within the basin with approximately 23,000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xml:space="preserve">. The Flathead River runs through Kalispell and </w:t>
      </w:r>
      <w:r w:rsidR="008E216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the main surface input to Flathead Lake. The Flathead River is Flathead Lake’s only surface outlet, where the river flows into Flathead in the northeast region near the town of Bigfork and exits in the southwest near the town of Polson with approximately 4,900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xml:space="preserve">. The Swan River is the second largest surface input into Flathead. Unlike the Flathead River, the Swan River </w:t>
      </w:r>
      <w:r w:rsidR="008E2162">
        <w:rPr>
          <w:rFonts w:ascii="Times New Roman" w:eastAsia="Times New Roman" w:hAnsi="Times New Roman" w:cs="Times New Roman"/>
          <w:sz w:val="24"/>
          <w:szCs w:val="24"/>
        </w:rPr>
        <w:t xml:space="preserve">originates within Glacier National Park and </w:t>
      </w:r>
      <w:r>
        <w:rPr>
          <w:rFonts w:ascii="Times New Roman" w:eastAsia="Times New Roman" w:hAnsi="Times New Roman" w:cs="Times New Roman"/>
          <w:sz w:val="24"/>
          <w:szCs w:val="24"/>
        </w:rPr>
        <w:t xml:space="preserve">does not run through large population hubs. </w:t>
      </w:r>
    </w:p>
    <w:p w14:paraId="12036038" w14:textId="77777777" w:rsidR="00A7754D" w:rsidRDefault="00A7754D">
      <w:pPr>
        <w:widowControl w:val="0"/>
        <w:spacing w:line="240" w:lineRule="auto"/>
        <w:rPr>
          <w:rFonts w:ascii="Times New Roman" w:eastAsia="Times New Roman" w:hAnsi="Times New Roman" w:cs="Times New Roman"/>
          <w:sz w:val="24"/>
          <w:szCs w:val="24"/>
        </w:rPr>
      </w:pPr>
    </w:p>
    <w:p w14:paraId="268EECA8" w14:textId="1F07C15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main population hubs are concentrated away from Flathead’s shoreline, five main lakeside developments that host annual summertime tourists have </w:t>
      </w:r>
      <w:commentRangeStart w:id="130"/>
      <w:r>
        <w:rPr>
          <w:rFonts w:ascii="Times New Roman" w:eastAsia="Times New Roman" w:hAnsi="Times New Roman" w:cs="Times New Roman"/>
          <w:sz w:val="24"/>
          <w:szCs w:val="24"/>
        </w:rPr>
        <w:t>demonstrated signs of nutrient pollution</w:t>
      </w:r>
      <w:commentRangeEnd w:id="130"/>
      <w:r w:rsidR="00942887">
        <w:rPr>
          <w:rStyle w:val="CommentReference"/>
        </w:rPr>
        <w:commentReference w:id="130"/>
      </w:r>
      <w:r>
        <w:rPr>
          <w:rFonts w:ascii="Times New Roman" w:eastAsia="Times New Roman" w:hAnsi="Times New Roman" w:cs="Times New Roman"/>
          <w:sz w:val="24"/>
          <w:szCs w:val="24"/>
        </w:rPr>
        <w:t xml:space="preserve">. Each of these main tourist hubs have different permanent population sizes and infrastructures for handling human population fluctuations, ranging from centralized wastewater treatment plants with tertiary treatment to septic systems. As such, our study focused on 15 littoral sampling locations throughout the lake repeatedly from late May through late September 2017. All </w:t>
      </w:r>
      <w:r w:rsidR="00F56A90">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sites were chosen to represent a range of lakeside development sizes - spanning from sites with centralized sewage treatment and </w:t>
      </w:r>
      <w:commentRangeStart w:id="131"/>
      <w:r>
        <w:rPr>
          <w:rFonts w:ascii="Times New Roman" w:eastAsia="Times New Roman" w:hAnsi="Times New Roman" w:cs="Times New Roman"/>
          <w:sz w:val="24"/>
          <w:szCs w:val="24"/>
        </w:rPr>
        <w:t xml:space="preserve">permanent housing </w:t>
      </w:r>
      <w:commentRangeEnd w:id="131"/>
      <w:r w:rsidR="00942887">
        <w:rPr>
          <w:rStyle w:val="CommentReference"/>
        </w:rPr>
        <w:commentReference w:id="131"/>
      </w:r>
      <w:r>
        <w:rPr>
          <w:rFonts w:ascii="Times New Roman" w:eastAsia="Times New Roman" w:hAnsi="Times New Roman" w:cs="Times New Roman"/>
          <w:sz w:val="24"/>
          <w:szCs w:val="24"/>
        </w:rPr>
        <w:t xml:space="preserve">to seasonally occupied developments with septic systems. Many sampling locations were located within Montana State Parks, which ensured consistent access to sampling locations throughout the course of a summer. To evaluate potential sewage contributions from Kalispell, one </w:t>
      </w:r>
      <w:r w:rsidRPr="00CB2EEF">
        <w:rPr>
          <w:rFonts w:ascii="Times New Roman" w:eastAsia="Times New Roman" w:hAnsi="Times New Roman" w:cs="Times New Roman"/>
          <w:sz w:val="24"/>
          <w:szCs w:val="24"/>
          <w:highlight w:val="yellow"/>
          <w:rPrChange w:id="132" w:author="Hampton, Stephanie" w:date="2021-07-31T09:07:00Z">
            <w:rPr>
              <w:rFonts w:ascii="Times New Roman" w:eastAsia="Times New Roman" w:hAnsi="Times New Roman" w:cs="Times New Roman"/>
              <w:sz w:val="24"/>
              <w:szCs w:val="24"/>
            </w:rPr>
          </w:rPrChange>
        </w:rPr>
        <w:t>location</w:t>
      </w:r>
      <w:r>
        <w:rPr>
          <w:rFonts w:ascii="Times New Roman" w:eastAsia="Times New Roman" w:hAnsi="Times New Roman" w:cs="Times New Roman"/>
          <w:sz w:val="24"/>
          <w:szCs w:val="24"/>
        </w:rPr>
        <w:t xml:space="preserve"> was </w:t>
      </w:r>
      <w:r w:rsidRPr="00CB2EEF">
        <w:rPr>
          <w:rFonts w:ascii="Times New Roman" w:eastAsia="Times New Roman" w:hAnsi="Times New Roman" w:cs="Times New Roman"/>
          <w:sz w:val="24"/>
          <w:szCs w:val="24"/>
          <w:highlight w:val="yellow"/>
          <w:rPrChange w:id="133" w:author="Hampton, Stephanie" w:date="2021-07-31T09:07:00Z">
            <w:rPr>
              <w:rFonts w:ascii="Times New Roman" w:eastAsia="Times New Roman" w:hAnsi="Times New Roman" w:cs="Times New Roman"/>
              <w:sz w:val="24"/>
              <w:szCs w:val="24"/>
            </w:rPr>
          </w:rPrChange>
        </w:rPr>
        <w:t>located</w:t>
      </w:r>
      <w:r>
        <w:rPr>
          <w:rFonts w:ascii="Times New Roman" w:eastAsia="Times New Roman" w:hAnsi="Times New Roman" w:cs="Times New Roman"/>
          <w:sz w:val="24"/>
          <w:szCs w:val="24"/>
        </w:rPr>
        <w:t xml:space="preserve"> in the Flathead River, upstream of the town of Big Fork. Sampling </w:t>
      </w:r>
      <w:ins w:id="134" w:author="Hampton, Stephanie" w:date="2021-07-31T09:07:00Z">
        <w:r w:rsidR="00CB2EEF">
          <w:rPr>
            <w:rFonts w:ascii="Times New Roman" w:eastAsia="Times New Roman" w:hAnsi="Times New Roman" w:cs="Times New Roman"/>
            <w:sz w:val="24"/>
            <w:szCs w:val="24"/>
          </w:rPr>
          <w:t xml:space="preserve">occurred at a depth of approximately 0.75-1.25 m, </w:t>
        </w:r>
      </w:ins>
      <w:ins w:id="135" w:author="Hampton, Stephanie" w:date="2021-07-31T09:08:00Z">
        <w:r w:rsidR="00CB2EEF">
          <w:rPr>
            <w:rFonts w:ascii="Times New Roman" w:eastAsia="Times New Roman" w:hAnsi="Times New Roman" w:cs="Times New Roman"/>
            <w:sz w:val="24"/>
            <w:szCs w:val="24"/>
          </w:rPr>
          <w:t xml:space="preserve">depending on wave activity and periphyton accessibility, </w:t>
        </w:r>
      </w:ins>
      <w:ins w:id="136" w:author="Hampton, Stephanie" w:date="2021-07-31T09:07:00Z">
        <w:r w:rsidR="00CB2EEF">
          <w:rPr>
            <w:rFonts w:ascii="Times New Roman" w:eastAsia="Times New Roman" w:hAnsi="Times New Roman" w:cs="Times New Roman"/>
            <w:sz w:val="24"/>
            <w:szCs w:val="24"/>
          </w:rPr>
          <w:t xml:space="preserve">such that sampling </w:t>
        </w:r>
      </w:ins>
      <w:r>
        <w:rPr>
          <w:rFonts w:ascii="Times New Roman" w:eastAsia="Times New Roman" w:hAnsi="Times New Roman" w:cs="Times New Roman"/>
          <w:sz w:val="24"/>
          <w:szCs w:val="24"/>
        </w:rPr>
        <w:t xml:space="preserve">locations ranged </w:t>
      </w:r>
      <w:del w:id="137" w:author="Hampton, Stephanie" w:date="2021-07-31T09:07:00Z">
        <w:r w:rsidDel="00CB2EEF">
          <w:rPr>
            <w:rFonts w:ascii="Times New Roman" w:eastAsia="Times New Roman" w:hAnsi="Times New Roman" w:cs="Times New Roman"/>
            <w:sz w:val="24"/>
            <w:szCs w:val="24"/>
          </w:rPr>
          <w:delText xml:space="preserve">from </w:delText>
        </w:r>
      </w:del>
      <w:r w:rsidR="00906FEE" w:rsidRPr="00906FEE">
        <w:rPr>
          <w:rFonts w:ascii="Times New Roman" w:eastAsia="Times New Roman" w:hAnsi="Times New Roman" w:cs="Times New Roman"/>
          <w:sz w:val="24"/>
          <w:szCs w:val="24"/>
        </w:rPr>
        <w:t xml:space="preserve">0.5-8.0 </w:t>
      </w:r>
      <w:r>
        <w:rPr>
          <w:rFonts w:ascii="Times New Roman" w:eastAsia="Times New Roman" w:hAnsi="Times New Roman" w:cs="Times New Roman"/>
          <w:sz w:val="24"/>
          <w:szCs w:val="24"/>
        </w:rPr>
        <w:t xml:space="preserve">m </w:t>
      </w:r>
      <w:ins w:id="138" w:author="Hampton, Stephanie" w:date="2021-07-31T09:07:00Z">
        <w:r w:rsidR="00CB2EEF">
          <w:rPr>
            <w:rFonts w:ascii="Times New Roman" w:eastAsia="Times New Roman" w:hAnsi="Times New Roman" w:cs="Times New Roman"/>
            <w:sz w:val="24"/>
            <w:szCs w:val="24"/>
          </w:rPr>
          <w:t>distanc</w:t>
        </w:r>
      </w:ins>
      <w:ins w:id="139" w:author="Hampton, Stephanie" w:date="2021-07-31T09:08:00Z">
        <w:r w:rsidR="00CB2EEF">
          <w:rPr>
            <w:rFonts w:ascii="Times New Roman" w:eastAsia="Times New Roman" w:hAnsi="Times New Roman" w:cs="Times New Roman"/>
            <w:sz w:val="24"/>
            <w:szCs w:val="24"/>
          </w:rPr>
          <w:t xml:space="preserve">e </w:t>
        </w:r>
      </w:ins>
      <w:r>
        <w:rPr>
          <w:rFonts w:ascii="Times New Roman" w:eastAsia="Times New Roman" w:hAnsi="Times New Roman" w:cs="Times New Roman"/>
          <w:sz w:val="24"/>
          <w:szCs w:val="24"/>
        </w:rPr>
        <w:t>from shore</w:t>
      </w:r>
      <w:del w:id="140" w:author="Hampton, Stephanie" w:date="2021-07-31T09:08:00Z">
        <w:r w:rsidDel="00CB2EEF">
          <w:rPr>
            <w:rFonts w:ascii="Times New Roman" w:eastAsia="Times New Roman" w:hAnsi="Times New Roman" w:cs="Times New Roman"/>
            <w:sz w:val="24"/>
            <w:szCs w:val="24"/>
          </w:rPr>
          <w:delText xml:space="preserve"> and all sampling </w:delText>
        </w:r>
      </w:del>
      <w:del w:id="141" w:author="Hampton, Stephanie" w:date="2021-07-31T09:07:00Z">
        <w:r w:rsidDel="00CB2EEF">
          <w:rPr>
            <w:rFonts w:ascii="Times New Roman" w:eastAsia="Times New Roman" w:hAnsi="Times New Roman" w:cs="Times New Roman"/>
            <w:sz w:val="24"/>
            <w:szCs w:val="24"/>
          </w:rPr>
          <w:delText xml:space="preserve">occurred at a depth of approximately 0.75-1.25 m, </w:delText>
        </w:r>
      </w:del>
      <w:del w:id="142" w:author="Hampton, Stephanie" w:date="2021-07-31T09:08:00Z">
        <w:r w:rsidDel="00CB2EEF">
          <w:rPr>
            <w:rFonts w:ascii="Times New Roman" w:eastAsia="Times New Roman" w:hAnsi="Times New Roman" w:cs="Times New Roman"/>
            <w:sz w:val="24"/>
            <w:szCs w:val="24"/>
          </w:rPr>
          <w:delText>depending on wave activity and periphyton accessibility</w:delText>
        </w:r>
      </w:del>
      <w:r>
        <w:rPr>
          <w:rFonts w:ascii="Times New Roman" w:eastAsia="Times New Roman" w:hAnsi="Times New Roman" w:cs="Times New Roman"/>
          <w:sz w:val="24"/>
          <w:szCs w:val="24"/>
        </w:rPr>
        <w:t>. During each sampling event, air and surface water temperature were measured with an alcohol thermometer, qualitative wave intensity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mild, moderate, strong waves)</w:t>
      </w:r>
      <w:ins w:id="143" w:author="Hampton, Stephanie" w:date="2021-07-31T09:09:00Z">
        <w:r w:rsidR="00CB2EEF">
          <w:rPr>
            <w:rFonts w:ascii="Times New Roman" w:eastAsia="Times New Roman" w:hAnsi="Times New Roman" w:cs="Times New Roman"/>
            <w:sz w:val="24"/>
            <w:szCs w:val="24"/>
          </w:rPr>
          <w:t xml:space="preserve"> </w:t>
        </w:r>
      </w:ins>
      <w:ins w:id="144" w:author="Hampton, Stephanie" w:date="2021-07-31T09:10:00Z">
        <w:r w:rsidR="00CB2EEF">
          <w:rPr>
            <w:rFonts w:ascii="Times New Roman" w:eastAsia="Times New Roman" w:hAnsi="Times New Roman" w:cs="Times New Roman"/>
            <w:sz w:val="24"/>
            <w:szCs w:val="24"/>
          </w:rPr>
          <w:t>was</w:t>
        </w:r>
      </w:ins>
      <w:ins w:id="145" w:author="Hampton, Stephanie" w:date="2021-07-31T09:09:00Z">
        <w:r w:rsidR="00CB2EEF">
          <w:rPr>
            <w:rFonts w:ascii="Times New Roman" w:eastAsia="Times New Roman" w:hAnsi="Times New Roman" w:cs="Times New Roman"/>
            <w:sz w:val="24"/>
            <w:szCs w:val="24"/>
          </w:rPr>
          <w:t xml:space="preserve"> noted</w:t>
        </w:r>
      </w:ins>
      <w:r>
        <w:rPr>
          <w:rFonts w:ascii="Times New Roman" w:eastAsia="Times New Roman" w:hAnsi="Times New Roman" w:cs="Times New Roman"/>
          <w:sz w:val="24"/>
          <w:szCs w:val="24"/>
        </w:rPr>
        <w:t xml:space="preserve">, and whether or not tourists were present at time of sampling </w:t>
      </w:r>
      <w:del w:id="146" w:author="Hampton, Stephanie" w:date="2021-07-31T09:10:00Z">
        <w:r w:rsidDel="00CB2EEF">
          <w:rPr>
            <w:rFonts w:ascii="Times New Roman" w:eastAsia="Times New Roman" w:hAnsi="Times New Roman" w:cs="Times New Roman"/>
            <w:sz w:val="24"/>
            <w:szCs w:val="24"/>
          </w:rPr>
          <w:delText xml:space="preserve">were </w:delText>
        </w:r>
      </w:del>
      <w:ins w:id="147" w:author="Hampton, Stephanie" w:date="2021-07-31T09:10:00Z">
        <w:r w:rsidR="00CB2EEF">
          <w:rPr>
            <w:rFonts w:ascii="Times New Roman" w:eastAsia="Times New Roman" w:hAnsi="Times New Roman" w:cs="Times New Roman"/>
            <w:sz w:val="24"/>
            <w:szCs w:val="24"/>
          </w:rPr>
          <w:t xml:space="preserve">was </w:t>
        </w:r>
      </w:ins>
      <w:r>
        <w:rPr>
          <w:rFonts w:ascii="Times New Roman" w:eastAsia="Times New Roman" w:hAnsi="Times New Roman" w:cs="Times New Roman"/>
          <w:sz w:val="24"/>
          <w:szCs w:val="24"/>
        </w:rPr>
        <w:t xml:space="preserve">recorded. </w:t>
      </w:r>
    </w:p>
    <w:p w14:paraId="5419B83B" w14:textId="77777777" w:rsidR="00A7754D" w:rsidRDefault="00A7754D">
      <w:pPr>
        <w:widowControl w:val="0"/>
        <w:spacing w:line="240" w:lineRule="auto"/>
        <w:rPr>
          <w:rFonts w:ascii="Times New Roman" w:eastAsia="Times New Roman" w:hAnsi="Times New Roman" w:cs="Times New Roman"/>
          <w:sz w:val="24"/>
          <w:szCs w:val="24"/>
        </w:rPr>
      </w:pPr>
    </w:p>
    <w:p w14:paraId="79BD890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Temporally-Scaled Inverse Distance Weighted (TSIDW) Population Calculation</w:t>
      </w:r>
    </w:p>
    <w:p w14:paraId="773F747D" w14:textId="77777777" w:rsidR="00A7754D" w:rsidRDefault="00A7754D">
      <w:pPr>
        <w:widowControl w:val="0"/>
        <w:spacing w:line="240" w:lineRule="auto"/>
        <w:rPr>
          <w:rFonts w:ascii="Times New Roman" w:eastAsia="Times New Roman" w:hAnsi="Times New Roman" w:cs="Times New Roman"/>
          <w:sz w:val="24"/>
          <w:szCs w:val="24"/>
        </w:rPr>
      </w:pPr>
    </w:p>
    <w:p w14:paraId="5864C53D" w14:textId="7BB501B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recognized that sewage indicator presence was likely spatially related to the human population density of and distance from lakeside developments as well as </w:t>
      </w:r>
      <w:commentRangeStart w:id="148"/>
      <w:r>
        <w:rPr>
          <w:rFonts w:ascii="Times New Roman" w:eastAsia="Times New Roman" w:hAnsi="Times New Roman" w:cs="Times New Roman"/>
          <w:sz w:val="24"/>
          <w:szCs w:val="24"/>
        </w:rPr>
        <w:t>temporally related with the time sample collection relative to the seasonal tourist visitations</w:t>
      </w:r>
      <w:commentRangeEnd w:id="148"/>
      <w:r w:rsidR="00CB2EEF">
        <w:rPr>
          <w:rStyle w:val="CommentReference"/>
        </w:rPr>
        <w:commentReference w:id="148"/>
      </w:r>
      <w:r>
        <w:rPr>
          <w:rFonts w:ascii="Times New Roman" w:eastAsia="Times New Roman" w:hAnsi="Times New Roman" w:cs="Times New Roman"/>
          <w:sz w:val="24"/>
          <w:szCs w:val="24"/>
        </w:rPr>
        <w:t xml:space="preserve">. Therefore, we created a metric that would represent both the human population density at a given sampling site as well as how that population might vary throughout a summer. Additionally, Makepeace and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suggested that anthropogenic nutrient loading into Flathead lake was likely driven by subsurface flows, meaning that the length of development’s shoreline (or the size of a development's interface with the lake) was likely directly proportionate to the amount of wastewater that could enter the lake. Building on techniques described in Meyer et al (Under </w:t>
      </w:r>
      <w:r>
        <w:rPr>
          <w:rFonts w:ascii="Times New Roman" w:eastAsia="Times New Roman" w:hAnsi="Times New Roman" w:cs="Times New Roman"/>
          <w:sz w:val="24"/>
          <w:szCs w:val="24"/>
        </w:rPr>
        <w:lastRenderedPageBreak/>
        <w:t xml:space="preserve">Revision) and concepts expressed in </w:t>
      </w:r>
      <w:proofErr w:type="spellStart"/>
      <w:r>
        <w:rPr>
          <w:rFonts w:ascii="Times New Roman" w:eastAsia="Times New Roman" w:hAnsi="Times New Roman" w:cs="Times New Roman"/>
          <w:sz w:val="24"/>
          <w:szCs w:val="24"/>
        </w:rPr>
        <w:t>Bendz</w:t>
      </w:r>
      <w:proofErr w:type="spellEnd"/>
      <w:r>
        <w:rPr>
          <w:rFonts w:ascii="Times New Roman" w:eastAsia="Times New Roman" w:hAnsi="Times New Roman" w:cs="Times New Roman"/>
          <w:sz w:val="24"/>
          <w:szCs w:val="24"/>
        </w:rPr>
        <w:t xml:space="preserve"> et al (2005), we created a temporally-scaled inverse distance weighted (TSIDW), which considers that sewage indicator levels are likely directly related to population density, a lakeside development’s shoreline length, and level of tourism as well as inversely related to a sampling </w:t>
      </w:r>
      <w:r w:rsidR="00F56A90">
        <w:rPr>
          <w:rFonts w:ascii="Times New Roman" w:eastAsia="Times New Roman" w:hAnsi="Times New Roman" w:cs="Times New Roman"/>
          <w:sz w:val="24"/>
          <w:szCs w:val="24"/>
        </w:rPr>
        <w:t>location’s</w:t>
      </w:r>
      <w:r>
        <w:rPr>
          <w:rFonts w:ascii="Times New Roman" w:eastAsia="Times New Roman" w:hAnsi="Times New Roman" w:cs="Times New Roman"/>
          <w:sz w:val="24"/>
          <w:szCs w:val="24"/>
        </w:rPr>
        <w:t xml:space="preserve"> distance from lakeside developments. </w:t>
      </w:r>
    </w:p>
    <w:p w14:paraId="2CEF894E" w14:textId="77777777" w:rsidR="00A7754D" w:rsidRDefault="00A7754D">
      <w:pPr>
        <w:widowControl w:val="0"/>
        <w:spacing w:line="240" w:lineRule="auto"/>
        <w:rPr>
          <w:rFonts w:ascii="Times New Roman" w:eastAsia="Times New Roman" w:hAnsi="Times New Roman" w:cs="Times New Roman"/>
          <w:sz w:val="24"/>
          <w:szCs w:val="24"/>
        </w:rPr>
      </w:pPr>
    </w:p>
    <w:p w14:paraId="7C734E7F" w14:textId="071EB5FE" w:rsidR="00A7754D" w:rsidDel="00354F16" w:rsidRDefault="003E389B">
      <w:pPr>
        <w:widowControl w:val="0"/>
        <w:spacing w:line="240" w:lineRule="auto"/>
        <w:rPr>
          <w:del w:id="149" w:author="Hampton, Stephanie" w:date="2021-07-31T09:17:00Z"/>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Analytically, the TSIDW population metric is meant to capture both spatial and temporal variation of human activity at each sampling location. The </w:t>
      </w:r>
      <w:commentRangeStart w:id="150"/>
      <w:del w:id="151" w:author="Hampton, Stephanie" w:date="2021-07-31T09:12:00Z">
        <w:r w:rsidDel="00CB2EEF">
          <w:rPr>
            <w:rFonts w:ascii="Times New Roman" w:eastAsia="Times New Roman" w:hAnsi="Times New Roman" w:cs="Times New Roman"/>
            <w:sz w:val="24"/>
            <w:szCs w:val="24"/>
          </w:rPr>
          <w:delText xml:space="preserve">actual </w:delText>
        </w:r>
      </w:del>
      <w:r>
        <w:rPr>
          <w:rFonts w:ascii="Times New Roman" w:eastAsia="Times New Roman" w:hAnsi="Times New Roman" w:cs="Times New Roman"/>
          <w:sz w:val="24"/>
          <w:szCs w:val="24"/>
        </w:rPr>
        <w:t xml:space="preserve">formulation of TSIDW population can be broken into two main components: (1) the static inverse distance weighted (IDW) population and (2) a temporal scalar of how much the lakeside human population changes through time. </w:t>
      </w:r>
      <w:commentRangeEnd w:id="150"/>
      <w:r w:rsidR="00CB2EEF">
        <w:rPr>
          <w:rStyle w:val="CommentReference"/>
        </w:rPr>
        <w:commentReference w:id="150"/>
      </w:r>
      <w:r>
        <w:rPr>
          <w:rFonts w:ascii="Times New Roman" w:eastAsia="Times New Roman" w:hAnsi="Times New Roman" w:cs="Times New Roman"/>
          <w:sz w:val="24"/>
          <w:szCs w:val="24"/>
        </w:rPr>
        <w:t>First, the static IDW population can be calculated in five main steps (Meyer et al, Under Revision). Municipality boundary and shoreline geometries were drawn using Google Earth and census delineations for five main lakeside municipalities. Shapefiles were then exported from Google Earth as a .</w:t>
      </w:r>
      <w:proofErr w:type="spellStart"/>
      <w:r>
        <w:rPr>
          <w:rFonts w:ascii="Times New Roman" w:eastAsia="Times New Roman" w:hAnsi="Times New Roman" w:cs="Times New Roman"/>
          <w:sz w:val="24"/>
          <w:szCs w:val="24"/>
        </w:rPr>
        <w:t>kml</w:t>
      </w:r>
      <w:proofErr w:type="spellEnd"/>
      <w:r>
        <w:rPr>
          <w:rFonts w:ascii="Times New Roman" w:eastAsia="Times New Roman" w:hAnsi="Times New Roman" w:cs="Times New Roman"/>
          <w:sz w:val="24"/>
          <w:szCs w:val="24"/>
        </w:rPr>
        <w:t xml:space="preserve"> file, and then imported into the R Statistical Environment</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F56A90">
        <w:rPr>
          <w:rFonts w:ascii="Times New Roman" w:eastAsia="Times New Roman" w:hAnsi="Times New Roman" w:cs="Times New Roman"/>
          <w:sz w:val="24"/>
          <w:szCs w:val="24"/>
        </w:rPr>
        <w:instrText xml:space="preserve"> ADDIN ZOTERO_ITEM CSL_CITATION {"citationID":"AzmpZZMk","properties":{"formattedCitation":"(R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F56A90">
        <w:rPr>
          <w:rFonts w:ascii="Times New Roman" w:eastAsia="Times New Roman" w:hAnsi="Times New Roman" w:cs="Times New Roman"/>
          <w:sz w:val="24"/>
          <w:szCs w:val="24"/>
        </w:rPr>
        <w:fldChar w:fldCharType="separate"/>
      </w:r>
      <w:r w:rsidR="00F56A90" w:rsidRPr="00F56A90">
        <w:rPr>
          <w:rFonts w:ascii="Times New Roman" w:hAnsi="Times New Roman" w:cs="Times New Roman"/>
          <w:sz w:val="24"/>
        </w:rPr>
        <w:t>(R Core Team 2019)</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which shoreline length as well as municipality area and centroid were calculated using the sf package. Static IDW population was then calculated by summing the distance-weighted, shoreline length-scaled population density to each sampling location relative to each of the five lakeside municipalities. Second, the static IDW population was scaled by the </w:t>
      </w:r>
      <w:r w:rsidR="00906FEE">
        <w:rPr>
          <w:rFonts w:ascii="Times New Roman" w:eastAsia="Times New Roman" w:hAnsi="Times New Roman" w:cs="Times New Roman"/>
          <w:sz w:val="24"/>
          <w:szCs w:val="24"/>
        </w:rPr>
        <w:t xml:space="preserve">average monthly </w:t>
      </w:r>
      <w:r>
        <w:rPr>
          <w:rFonts w:ascii="Times New Roman" w:eastAsia="Times New Roman" w:hAnsi="Times New Roman" w:cs="Times New Roman"/>
          <w:sz w:val="24"/>
          <w:szCs w:val="24"/>
        </w:rPr>
        <w:t xml:space="preserve">temporal change in human population. In this case, </w:t>
      </w:r>
      <w:commentRangeStart w:id="152"/>
      <w:ins w:id="153" w:author="Hampton, Stephanie" w:date="2021-07-31T09:13:00Z">
        <w:r w:rsidR="00636611">
          <w:rPr>
            <w:rFonts w:ascii="Times New Roman" w:eastAsia="Times New Roman" w:hAnsi="Times New Roman" w:cs="Times New Roman"/>
            <w:sz w:val="24"/>
            <w:szCs w:val="24"/>
          </w:rPr>
          <w:t>S</w:t>
        </w:r>
      </w:ins>
      <w:del w:id="154" w:author="Hampton, Stephanie" w:date="2021-07-31T09:13:00Z">
        <w:r w:rsidDel="00636611">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tate </w:t>
      </w:r>
      <w:ins w:id="155" w:author="Hampton, Stephanie" w:date="2021-07-31T09:14:00Z">
        <w:r w:rsidR="00636611">
          <w:rPr>
            <w:rFonts w:ascii="Times New Roman" w:eastAsia="Times New Roman" w:hAnsi="Times New Roman" w:cs="Times New Roman"/>
            <w:sz w:val="24"/>
            <w:szCs w:val="24"/>
          </w:rPr>
          <w:t>P</w:t>
        </w:r>
      </w:ins>
      <w:del w:id="156" w:author="Hampton, Stephanie" w:date="2021-07-31T09:14:00Z">
        <w:r w:rsidDel="00636611">
          <w:rPr>
            <w:rFonts w:ascii="Times New Roman" w:eastAsia="Times New Roman" w:hAnsi="Times New Roman" w:cs="Times New Roman"/>
            <w:sz w:val="24"/>
            <w:szCs w:val="24"/>
          </w:rPr>
          <w:delText>p</w:delText>
        </w:r>
      </w:del>
      <w:r>
        <w:rPr>
          <w:rFonts w:ascii="Times New Roman" w:eastAsia="Times New Roman" w:hAnsi="Times New Roman" w:cs="Times New Roman"/>
          <w:sz w:val="24"/>
          <w:szCs w:val="24"/>
        </w:rPr>
        <w:t xml:space="preserve">ark </w:t>
      </w:r>
      <w:commentRangeEnd w:id="152"/>
      <w:r w:rsidR="00636611">
        <w:rPr>
          <w:rStyle w:val="CommentReference"/>
        </w:rPr>
        <w:commentReference w:id="152"/>
      </w:r>
      <w:r>
        <w:rPr>
          <w:rFonts w:ascii="Times New Roman" w:eastAsia="Times New Roman" w:hAnsi="Times New Roman" w:cs="Times New Roman"/>
          <w:sz w:val="24"/>
          <w:szCs w:val="24"/>
        </w:rPr>
        <w:t xml:space="preserve">visitation records were used to track changes in the human population relative to pre-tourism visitation levels. To track how the lakeside human population may change spatially and temporally, we collected </w:t>
      </w:r>
      <w:ins w:id="157" w:author="Hampton, Stephanie" w:date="2021-07-31T09:14:00Z">
        <w:r w:rsidR="00636611">
          <w:rPr>
            <w:rFonts w:ascii="Times New Roman" w:eastAsia="Times New Roman" w:hAnsi="Times New Roman" w:cs="Times New Roman"/>
            <w:sz w:val="24"/>
            <w:szCs w:val="24"/>
          </w:rPr>
          <w:t xml:space="preserve">data on </w:t>
        </w:r>
      </w:ins>
      <w:r>
        <w:rPr>
          <w:rFonts w:ascii="Times New Roman" w:eastAsia="Times New Roman" w:hAnsi="Times New Roman" w:cs="Times New Roman"/>
          <w:sz w:val="24"/>
          <w:szCs w:val="24"/>
        </w:rPr>
        <w:t xml:space="preserve">visitor </w:t>
      </w:r>
      <w:commentRangeStart w:id="158"/>
      <w:r>
        <w:rPr>
          <w:rFonts w:ascii="Times New Roman" w:eastAsia="Times New Roman" w:hAnsi="Times New Roman" w:cs="Times New Roman"/>
          <w:sz w:val="24"/>
          <w:szCs w:val="24"/>
        </w:rPr>
        <w:t>passes</w:t>
      </w:r>
      <w:commentRangeEnd w:id="158"/>
      <w:r w:rsidR="00636611">
        <w:rPr>
          <w:rStyle w:val="CommentReference"/>
        </w:rPr>
        <w:commentReference w:id="158"/>
      </w:r>
      <w:r>
        <w:rPr>
          <w:rFonts w:ascii="Times New Roman" w:eastAsia="Times New Roman" w:hAnsi="Times New Roman" w:cs="Times New Roman"/>
          <w:sz w:val="24"/>
          <w:szCs w:val="24"/>
        </w:rPr>
        <w:t xml:space="preserve"> issued at each of the five </w:t>
      </w:r>
      <w:r w:rsidRPr="00636611">
        <w:rPr>
          <w:rFonts w:ascii="Times New Roman" w:eastAsia="Times New Roman" w:hAnsi="Times New Roman" w:cs="Times New Roman"/>
          <w:sz w:val="24"/>
          <w:szCs w:val="24"/>
          <w:highlight w:val="yellow"/>
          <w:rPrChange w:id="159" w:author="Hampton, Stephanie" w:date="2021-07-31T09:16:00Z">
            <w:rPr>
              <w:rFonts w:ascii="Times New Roman" w:eastAsia="Times New Roman" w:hAnsi="Times New Roman" w:cs="Times New Roman"/>
              <w:sz w:val="24"/>
              <w:szCs w:val="24"/>
            </w:rPr>
          </w:rPrChange>
        </w:rPr>
        <w:t>state parks</w:t>
      </w:r>
      <w:r>
        <w:rPr>
          <w:rFonts w:ascii="Times New Roman" w:eastAsia="Times New Roman" w:hAnsi="Times New Roman" w:cs="Times New Roman"/>
          <w:sz w:val="24"/>
          <w:szCs w:val="24"/>
        </w:rPr>
        <w:t xml:space="preserve"> around the lake</w:t>
      </w:r>
      <w:r w:rsidR="00906FEE">
        <w:rPr>
          <w:rFonts w:ascii="Times New Roman" w:eastAsia="Times New Roman" w:hAnsi="Times New Roman" w:cs="Times New Roman"/>
          <w:sz w:val="24"/>
          <w:szCs w:val="24"/>
        </w:rPr>
        <w:t xml:space="preserve"> (Figure 1)</w:t>
      </w:r>
      <w:r>
        <w:rPr>
          <w:rFonts w:ascii="Times New Roman" w:eastAsia="Times New Roman" w:hAnsi="Times New Roman" w:cs="Times New Roman"/>
          <w:sz w:val="24"/>
          <w:szCs w:val="24"/>
        </w:rPr>
        <w:t xml:space="preserve">. These data aggregated both day-visitor as well as overnight visitors passes purchased within a month, thereby representing the total number of visitors to each of the five lakeside parks. To estimate a deviation in </w:t>
      </w:r>
      <w:r w:rsidR="00ED7B11">
        <w:rPr>
          <w:rFonts w:ascii="Times New Roman" w:eastAsia="Times New Roman" w:hAnsi="Times New Roman" w:cs="Times New Roman"/>
          <w:sz w:val="24"/>
          <w:szCs w:val="24"/>
        </w:rPr>
        <w:t xml:space="preserve">human population due to </w:t>
      </w:r>
      <w:r>
        <w:rPr>
          <w:rFonts w:ascii="Times New Roman" w:eastAsia="Times New Roman" w:hAnsi="Times New Roman" w:cs="Times New Roman"/>
          <w:sz w:val="24"/>
          <w:szCs w:val="24"/>
        </w:rPr>
        <w:t xml:space="preserve">tourism, we normalized each park’s monthly visitors by the number of visitors to the same park in May, and as such this calculation assumes that the number of visitors in May is characteristic of the pre-tourism season. Because each state park was not necessarily located within or adjacent to the five main lakeside population hubs, we weighted each temporal scalar by the distance </w:t>
      </w:r>
      <w:ins w:id="160" w:author="Hampton, Stephanie" w:date="2021-07-31T09:16:00Z">
        <w:r w:rsidR="00636611">
          <w:rPr>
            <w:rFonts w:ascii="Times New Roman" w:eastAsia="Times New Roman" w:hAnsi="Times New Roman" w:cs="Times New Roman"/>
            <w:sz w:val="24"/>
            <w:szCs w:val="24"/>
          </w:rPr>
          <w:t xml:space="preserve">of </w:t>
        </w:r>
      </w:ins>
      <w:r>
        <w:rPr>
          <w:rFonts w:ascii="Times New Roman" w:eastAsia="Times New Roman" w:hAnsi="Times New Roman" w:cs="Times New Roman"/>
          <w:sz w:val="24"/>
          <w:szCs w:val="24"/>
        </w:rPr>
        <w:t xml:space="preserve">a given sampling location </w:t>
      </w:r>
      <w:del w:id="161" w:author="Hampton, Stephanie" w:date="2021-07-31T09:16:00Z">
        <w:r w:rsidDel="00636611">
          <w:rPr>
            <w:rFonts w:ascii="Times New Roman" w:eastAsia="Times New Roman" w:hAnsi="Times New Roman" w:cs="Times New Roman"/>
            <w:sz w:val="24"/>
            <w:szCs w:val="24"/>
          </w:rPr>
          <w:delText xml:space="preserve">is </w:delText>
        </w:r>
      </w:del>
      <w:r>
        <w:rPr>
          <w:rFonts w:ascii="Times New Roman" w:eastAsia="Times New Roman" w:hAnsi="Times New Roman" w:cs="Times New Roman"/>
          <w:sz w:val="24"/>
          <w:szCs w:val="24"/>
        </w:rPr>
        <w:t>from the centroid of each state park</w:t>
      </w:r>
      <w:r w:rsidR="00ED7B11">
        <w:rPr>
          <w:rFonts w:ascii="Times New Roman" w:eastAsia="Times New Roman" w:hAnsi="Times New Roman" w:cs="Times New Roman"/>
          <w:sz w:val="24"/>
          <w:szCs w:val="24"/>
        </w:rPr>
        <w:t xml:space="preserve"> and then </w:t>
      </w:r>
      <w:commentRangeStart w:id="162"/>
      <w:r w:rsidR="00ED7B11">
        <w:rPr>
          <w:rFonts w:ascii="Times New Roman" w:eastAsia="Times New Roman" w:hAnsi="Times New Roman" w:cs="Times New Roman"/>
          <w:sz w:val="24"/>
          <w:szCs w:val="24"/>
        </w:rPr>
        <w:t xml:space="preserve">averaged the temporal scale </w:t>
      </w:r>
      <w:commentRangeEnd w:id="162"/>
      <w:r w:rsidR="00636611">
        <w:rPr>
          <w:rStyle w:val="CommentReference"/>
        </w:rPr>
        <w:commentReference w:id="162"/>
      </w:r>
      <w:r w:rsidR="00ED7B11">
        <w:rPr>
          <w:rFonts w:ascii="Times New Roman" w:eastAsia="Times New Roman" w:hAnsi="Times New Roman" w:cs="Times New Roman"/>
          <w:sz w:val="24"/>
          <w:szCs w:val="24"/>
        </w:rPr>
        <w:t>for a given month</w:t>
      </w:r>
      <w:r>
        <w:rPr>
          <w:rFonts w:ascii="Times New Roman" w:eastAsia="Times New Roman" w:hAnsi="Times New Roman" w:cs="Times New Roman"/>
          <w:sz w:val="24"/>
          <w:szCs w:val="24"/>
        </w:rPr>
        <w:t>.</w:t>
      </w:r>
      <w:r w:rsidR="00ED7B11">
        <w:rPr>
          <w:rFonts w:ascii="Times New Roman" w:eastAsia="Times New Roman" w:hAnsi="Times New Roman" w:cs="Times New Roman"/>
          <w:sz w:val="24"/>
          <w:szCs w:val="24"/>
        </w:rPr>
        <w:t xml:space="preserve"> Averaging the temporal scalar helped us account for populations that may not be visiting a local park or correct for populations may have been dispersed when one of the parks was closed near the end of the </w:t>
      </w:r>
      <w:r w:rsidR="00E627DF">
        <w:rPr>
          <w:rFonts w:ascii="Times New Roman" w:eastAsia="Times New Roman" w:hAnsi="Times New Roman" w:cs="Times New Roman"/>
          <w:sz w:val="24"/>
          <w:szCs w:val="24"/>
        </w:rPr>
        <w:t>tourism season</w:t>
      </w:r>
      <w:r w:rsidR="00ED7B11">
        <w:rPr>
          <w:rFonts w:ascii="Times New Roman" w:eastAsia="Times New Roman" w:hAnsi="Times New Roman" w:cs="Times New Roman"/>
          <w:sz w:val="24"/>
          <w:szCs w:val="24"/>
        </w:rPr>
        <w:t xml:space="preserve">. </w:t>
      </w:r>
    </w:p>
    <w:p w14:paraId="6E97642E" w14:textId="77777777" w:rsidR="00A7754D" w:rsidDel="00354F16" w:rsidRDefault="00A7754D">
      <w:pPr>
        <w:widowControl w:val="0"/>
        <w:spacing w:line="240" w:lineRule="auto"/>
        <w:rPr>
          <w:del w:id="163" w:author="Hampton, Stephanie" w:date="2021-07-31T09:17:00Z"/>
          <w:rFonts w:ascii="Times New Roman" w:eastAsia="Times New Roman" w:hAnsi="Times New Roman" w:cs="Times New Roman"/>
          <w:sz w:val="24"/>
          <w:szCs w:val="24"/>
        </w:rPr>
      </w:pPr>
    </w:p>
    <w:p w14:paraId="40EB3744" w14:textId="43E0F666" w:rsidR="00A7754D" w:rsidRDefault="003E389B">
      <w:pPr>
        <w:widowControl w:val="0"/>
        <w:spacing w:line="240" w:lineRule="auto"/>
        <w:rPr>
          <w:rFonts w:ascii="Times New Roman" w:eastAsia="Times New Roman" w:hAnsi="Times New Roman" w:cs="Times New Roman"/>
          <w:sz w:val="24"/>
          <w:szCs w:val="24"/>
        </w:rPr>
      </w:pPr>
      <w:del w:id="164" w:author="Hampton, Stephanie" w:date="2021-07-31T09:17:00Z">
        <w:r w:rsidDel="00354F16">
          <w:rPr>
            <w:rFonts w:ascii="Times New Roman" w:eastAsia="Times New Roman" w:hAnsi="Times New Roman" w:cs="Times New Roman"/>
            <w:sz w:val="24"/>
            <w:szCs w:val="24"/>
          </w:rPr>
          <w:delText xml:space="preserve">Mathematically, </w:delText>
        </w:r>
      </w:del>
      <w:r>
        <w:rPr>
          <w:rFonts w:ascii="Times New Roman" w:eastAsia="Times New Roman" w:hAnsi="Times New Roman" w:cs="Times New Roman"/>
          <w:sz w:val="24"/>
          <w:szCs w:val="24"/>
        </w:rPr>
        <w:t>TSIDW population</w:t>
      </w:r>
      <w:ins w:id="165" w:author="Hampton, Stephanie" w:date="2021-07-31T09:18:00Z">
        <w:r w:rsidR="00354F16">
          <w:rPr>
            <w:rFonts w:ascii="Times New Roman" w:eastAsia="Times New Roman" w:hAnsi="Times New Roman" w:cs="Times New Roman"/>
            <w:sz w:val="24"/>
            <w:szCs w:val="24"/>
          </w:rPr>
          <w:t xml:space="preserve"> (I)</w:t>
        </w:r>
      </w:ins>
      <w:r>
        <w:rPr>
          <w:rFonts w:ascii="Times New Roman" w:eastAsia="Times New Roman" w:hAnsi="Times New Roman" w:cs="Times New Roman"/>
          <w:sz w:val="24"/>
          <w:szCs w:val="24"/>
        </w:rPr>
        <w:t xml:space="preserve"> </w:t>
      </w:r>
      <w:del w:id="166" w:author="Hampton, Stephanie" w:date="2021-07-31T09:17:00Z">
        <w:r w:rsidDel="00354F16">
          <w:rPr>
            <w:rFonts w:ascii="Times New Roman" w:eastAsia="Times New Roman" w:hAnsi="Times New Roman" w:cs="Times New Roman"/>
            <w:sz w:val="24"/>
            <w:szCs w:val="24"/>
          </w:rPr>
          <w:delText>can be</w:delText>
        </w:r>
      </w:del>
      <w:ins w:id="167" w:author="Hampton, Stephanie" w:date="2021-07-31T09:17:00Z">
        <w:r w:rsidR="00354F16">
          <w:rPr>
            <w:rFonts w:ascii="Times New Roman" w:eastAsia="Times New Roman" w:hAnsi="Times New Roman" w:cs="Times New Roman"/>
            <w:sz w:val="24"/>
            <w:szCs w:val="24"/>
          </w:rPr>
          <w:t>is</w:t>
        </w:r>
      </w:ins>
      <w:r>
        <w:rPr>
          <w:rFonts w:ascii="Times New Roman" w:eastAsia="Times New Roman" w:hAnsi="Times New Roman" w:cs="Times New Roman"/>
          <w:sz w:val="24"/>
          <w:szCs w:val="24"/>
        </w:rPr>
        <w:t xml:space="preserve"> expressed by equation 1:</w:t>
      </w:r>
    </w:p>
    <w:p w14:paraId="1AB3FD9A" w14:textId="77777777" w:rsidR="00A7754D" w:rsidRDefault="00A7754D">
      <w:pPr>
        <w:widowControl w:val="0"/>
        <w:spacing w:line="240" w:lineRule="auto"/>
        <w:rPr>
          <w:rFonts w:ascii="Times New Roman" w:eastAsia="Times New Roman" w:hAnsi="Times New Roman" w:cs="Times New Roman"/>
          <w:sz w:val="24"/>
          <w:szCs w:val="24"/>
        </w:rPr>
      </w:pPr>
    </w:p>
    <w:p w14:paraId="0614C4E1" w14:textId="4DD84D1B" w:rsidR="00A7754D" w:rsidRDefault="00F109E5">
      <w:pPr>
        <w:widowControl w:val="0"/>
        <w:spacing w:line="24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i,m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5</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q=1</m:t>
              </m:r>
            </m:sub>
            <m:sup>
              <m:r>
                <w:rPr>
                  <w:rFonts w:ascii="Times New Roman" w:eastAsia="Times New Roman" w:hAnsi="Times New Roman" w:cs="Times New Roman"/>
                  <w:sz w:val="24"/>
                  <w:szCs w:val="24"/>
                </w:rPr>
                <m:t>q=5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m,q</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May,q</m:t>
                          </m:r>
                        </m:sub>
                      </m:sSub>
                    </m:den>
                  </m:f>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i,q</m:t>
                      </m:r>
                    </m:sub>
                  </m:sSub>
                </m:den>
              </m:f>
            </m:e>
          </m:nary>
          <m:r>
            <w:rPr>
              <w:rFonts w:ascii="Times New Roman" w:eastAsia="Times New Roman" w:hAnsi="Times New Roman" w:cs="Times New Roman"/>
              <w:sz w:val="24"/>
              <w:szCs w:val="24"/>
              <w:vertAlign w:val="superscript"/>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j=5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i,j</m:t>
                      </m:r>
                    </m:sub>
                  </m:sSub>
                </m:den>
              </m:f>
            </m:e>
          </m:nary>
        </m:oMath>
      </m:oMathPara>
    </w:p>
    <w:p w14:paraId="65D1AD99" w14:textId="77777777" w:rsidR="00A7754D" w:rsidRDefault="00A7754D">
      <w:pPr>
        <w:widowControl w:val="0"/>
        <w:spacing w:line="240" w:lineRule="auto"/>
        <w:rPr>
          <w:rFonts w:ascii="Times New Roman" w:eastAsia="Times New Roman" w:hAnsi="Times New Roman" w:cs="Times New Roman"/>
          <w:i/>
          <w:sz w:val="24"/>
          <w:szCs w:val="24"/>
        </w:rPr>
      </w:pPr>
    </w:p>
    <w:p w14:paraId="37FDB9D3" w14:textId="67D3E9F0"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where the left summation is the Temporal Scalar formulation and the right summation is the spatial IDW population formulation. The equation </w:t>
      </w:r>
      <w:del w:id="168" w:author="Hampton, Stephanie" w:date="2021-07-31T09:19:00Z">
        <w:r w:rsidDel="00354F16">
          <w:rPr>
            <w:rFonts w:ascii="Times New Roman" w:eastAsia="Times New Roman" w:hAnsi="Times New Roman" w:cs="Times New Roman"/>
            <w:sz w:val="24"/>
            <w:szCs w:val="24"/>
          </w:rPr>
          <w:delText xml:space="preserve">is intended to </w:delText>
        </w:r>
      </w:del>
      <w:r>
        <w:rPr>
          <w:rFonts w:ascii="Times New Roman" w:eastAsia="Times New Roman" w:hAnsi="Times New Roman" w:cs="Times New Roman"/>
          <w:sz w:val="24"/>
          <w:szCs w:val="24"/>
        </w:rPr>
        <w:t>represent</w:t>
      </w:r>
      <w:ins w:id="169" w:author="Hampton, Stephanie" w:date="2021-07-31T09:19:00Z">
        <w:r w:rsidR="00354F16">
          <w:rPr>
            <w:rFonts w:ascii="Times New Roman" w:eastAsia="Times New Roman" w:hAnsi="Times New Roman" w:cs="Times New Roman"/>
            <w:sz w:val="24"/>
            <w:szCs w:val="24"/>
          </w:rPr>
          <w:t>s</w:t>
        </w:r>
      </w:ins>
      <w:r>
        <w:rPr>
          <w:rFonts w:ascii="Times New Roman" w:eastAsia="Times New Roman" w:hAnsi="Times New Roman" w:cs="Times New Roman"/>
          <w:sz w:val="24"/>
          <w:szCs w:val="24"/>
        </w:rPr>
        <w:t xml:space="preserve"> the TSIDW population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at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The IDW formulation considers the population size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area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shoreline 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at development site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and weights the shoreline population by the distance from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The temporal scalar formulation considers the number of visit</w:t>
      </w:r>
      <w:r w:rsidR="00906FEE">
        <w:rPr>
          <w:rFonts w:ascii="Times New Roman" w:eastAsia="Times New Roman" w:hAnsi="Times New Roman" w:cs="Times New Roman"/>
          <w:sz w:val="24"/>
          <w:szCs w:val="24"/>
        </w:rPr>
        <w:t>or</w:t>
      </w:r>
      <w:r>
        <w:rPr>
          <w:rFonts w:ascii="Times New Roman" w:eastAsia="Times New Roman" w:hAnsi="Times New Roman" w:cs="Times New Roman"/>
          <w:sz w:val="24"/>
          <w:szCs w:val="24"/>
        </w:rPr>
        <w:t xml:space="preserve"> passes sold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in a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relative to the number of </w:t>
      </w:r>
      <w:r w:rsidR="00F56A90">
        <w:rPr>
          <w:rFonts w:ascii="Times New Roman" w:eastAsia="Times New Roman" w:hAnsi="Times New Roman" w:cs="Times New Roman"/>
          <w:sz w:val="24"/>
          <w:szCs w:val="24"/>
        </w:rPr>
        <w:t>passes</w:t>
      </w:r>
      <w:r>
        <w:rPr>
          <w:rFonts w:ascii="Times New Roman" w:eastAsia="Times New Roman" w:hAnsi="Times New Roman" w:cs="Times New Roman"/>
          <w:sz w:val="24"/>
          <w:szCs w:val="24"/>
        </w:rPr>
        <w:t xml:space="preserve"> sold in May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and weights this ratio by the distance of sampling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from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When multiplied, the TSIDW population is meant to capture the temporal change and spatial position of human population around the lake’s perimeter, where sites with large populations but low tourism retain a high TSIDW throughout the summer </w:t>
      </w:r>
      <w:r>
        <w:rPr>
          <w:rFonts w:ascii="Times New Roman" w:eastAsia="Times New Roman" w:hAnsi="Times New Roman" w:cs="Times New Roman"/>
          <w:sz w:val="24"/>
          <w:szCs w:val="24"/>
        </w:rPr>
        <w:lastRenderedPageBreak/>
        <w:t xml:space="preserve">whereas </w:t>
      </w:r>
      <w:commentRangeStart w:id="170"/>
      <w:r>
        <w:rPr>
          <w:rFonts w:ascii="Times New Roman" w:eastAsia="Times New Roman" w:hAnsi="Times New Roman" w:cs="Times New Roman"/>
          <w:sz w:val="24"/>
          <w:szCs w:val="24"/>
        </w:rPr>
        <w:t>sites with smaller population experiencing larger waves of tourism relative to the development’s size are able to capture these deviations in lakeside human population throughout the summer</w:t>
      </w:r>
      <w:commentRangeEnd w:id="170"/>
      <w:r w:rsidR="00354F16">
        <w:rPr>
          <w:rStyle w:val="CommentReference"/>
        </w:rPr>
        <w:commentReference w:id="170"/>
      </w:r>
      <w:r>
        <w:rPr>
          <w:rFonts w:ascii="Times New Roman" w:eastAsia="Times New Roman" w:hAnsi="Times New Roman" w:cs="Times New Roman"/>
          <w:sz w:val="24"/>
          <w:szCs w:val="24"/>
        </w:rPr>
        <w:t>.</w:t>
      </w:r>
    </w:p>
    <w:p w14:paraId="1BCE9511" w14:textId="77777777" w:rsidR="00A7754D" w:rsidRDefault="00A7754D">
      <w:pPr>
        <w:widowControl w:val="0"/>
        <w:spacing w:line="240" w:lineRule="auto"/>
        <w:rPr>
          <w:rFonts w:ascii="Times New Roman" w:eastAsia="Times New Roman" w:hAnsi="Times New Roman" w:cs="Times New Roman"/>
          <w:sz w:val="24"/>
          <w:szCs w:val="24"/>
        </w:rPr>
      </w:pPr>
    </w:p>
    <w:p w14:paraId="5F39769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Pharmaceuticals and Personal Care Products (PPCPs)</w:t>
      </w:r>
    </w:p>
    <w:p w14:paraId="3A87F273" w14:textId="77777777" w:rsidR="00A7754D" w:rsidRDefault="00A7754D">
      <w:pPr>
        <w:widowControl w:val="0"/>
        <w:spacing w:line="240" w:lineRule="auto"/>
        <w:rPr>
          <w:rFonts w:ascii="Times New Roman" w:eastAsia="Times New Roman" w:hAnsi="Times New Roman" w:cs="Times New Roman"/>
          <w:sz w:val="24"/>
          <w:szCs w:val="24"/>
        </w:rPr>
      </w:pPr>
    </w:p>
    <w:p w14:paraId="0C6CECF6" w14:textId="68394AC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column Pharmaceutical and Personal Care Product (PPCP) samples were collected in duplicate fortnightly at a depth of approximately 0.5 m at each sampling location. Samples were collected in 1-L amber glass bottles that had been rinsed with lake water prior to collection. Samples were kept on ice and out of direct sunlight in a cooler while in the field and then placed in a refrigerator at ~4℃ upon return to the lab. While in the field, personnel collecting samples </w:t>
      </w:r>
      <w:commentRangeStart w:id="171"/>
      <w:r>
        <w:rPr>
          <w:rFonts w:ascii="Times New Roman" w:eastAsia="Times New Roman" w:hAnsi="Times New Roman" w:cs="Times New Roman"/>
          <w:sz w:val="24"/>
          <w:szCs w:val="24"/>
        </w:rPr>
        <w:t>refrained from caffeine</w:t>
      </w:r>
      <w:commentRangeEnd w:id="171"/>
      <w:r w:rsidR="00354F16">
        <w:rPr>
          <w:rStyle w:val="CommentReference"/>
        </w:rPr>
        <w:commentReference w:id="171"/>
      </w:r>
      <w:r>
        <w:rPr>
          <w:rFonts w:ascii="Times New Roman" w:eastAsia="Times New Roman" w:hAnsi="Times New Roman" w:cs="Times New Roman"/>
          <w:sz w:val="24"/>
          <w:szCs w:val="24"/>
        </w:rPr>
        <w:t xml:space="preserve">, nicotine, and other non-prescription </w:t>
      </w:r>
      <w:del w:id="172" w:author="Hampton, Stephanie" w:date="2021-07-31T09:23:00Z">
        <w:r w:rsidDel="00354F16">
          <w:rPr>
            <w:rFonts w:ascii="Times New Roman" w:eastAsia="Times New Roman" w:hAnsi="Times New Roman" w:cs="Times New Roman"/>
            <w:sz w:val="24"/>
            <w:szCs w:val="24"/>
          </w:rPr>
          <w:delText xml:space="preserve">medications </w:delText>
        </w:r>
      </w:del>
      <w:ins w:id="173" w:author="Hampton, Stephanie" w:date="2021-07-31T09:23:00Z">
        <w:r w:rsidR="00354F16">
          <w:rPr>
            <w:rFonts w:ascii="Times New Roman" w:eastAsia="Times New Roman" w:hAnsi="Times New Roman" w:cs="Times New Roman"/>
            <w:sz w:val="24"/>
            <w:szCs w:val="24"/>
          </w:rPr>
          <w:t xml:space="preserve">PPCPs </w:t>
        </w:r>
      </w:ins>
      <w:r>
        <w:rPr>
          <w:rFonts w:ascii="Times New Roman" w:eastAsia="Times New Roman" w:hAnsi="Times New Roman" w:cs="Times New Roman"/>
          <w:sz w:val="24"/>
          <w:szCs w:val="24"/>
        </w:rPr>
        <w:t xml:space="preserve">on the days of sample collection, so as to avoid potential contamination. </w:t>
      </w:r>
    </w:p>
    <w:p w14:paraId="49CB6246" w14:textId="77777777" w:rsidR="00A7754D" w:rsidRDefault="00A7754D">
      <w:pPr>
        <w:widowControl w:val="0"/>
        <w:spacing w:line="240" w:lineRule="auto"/>
        <w:rPr>
          <w:rFonts w:ascii="Times New Roman" w:eastAsia="Times New Roman" w:hAnsi="Times New Roman" w:cs="Times New Roman"/>
          <w:sz w:val="24"/>
          <w:szCs w:val="24"/>
        </w:rPr>
      </w:pPr>
    </w:p>
    <w:p w14:paraId="1A85E728" w14:textId="2E02A7B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96 h of collection, samples underwent a solid phase extraction (SPE). Samples were filtered directly from the amber glass bottle using an in-line Teflon filter holder with glass microfiber GMF (1.0 µm pore size, </w:t>
      </w:r>
      <w:proofErr w:type="spellStart"/>
      <w:r>
        <w:rPr>
          <w:rFonts w:ascii="Times New Roman" w:eastAsia="Times New Roman" w:hAnsi="Times New Roman" w:cs="Times New Roman"/>
          <w:sz w:val="24"/>
          <w:szCs w:val="24"/>
        </w:rPr>
        <w:t>WhatmanGrad</w:t>
      </w:r>
      <w:proofErr w:type="spellEnd"/>
      <w:r>
        <w:rPr>
          <w:rFonts w:ascii="Times New Roman" w:eastAsia="Times New Roman" w:hAnsi="Times New Roman" w:cs="Times New Roman"/>
          <w:sz w:val="24"/>
          <w:szCs w:val="24"/>
        </w:rPr>
        <w:t xml:space="preserve"> 934-AH) in tandem with a solid phase extraction (SPE) cartridge (200 mg HLB, Waters Corporation, Milford, MA) connected to a 4-liter vacuum flask. Lab personnel wore gloves and face masks when handling samples in the lab to minimize potential for contamination. Prior to filtration, SPE cartridges were primed with at least 5 mL of either methanol or acetone and then washed with at least 5 mL of sample water. Rate of extraction was maintained at approximately 1 drop per second. Extraction proceeded until water could no longer pass through the SPE cartridge or until all collected water was filtered. Cartridges were stored in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at -20°C until analysis for 10 PPCP residues using high performance liquid chromatography tandem mass spectrometry (HPLC-MS) following methods of Furlong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{"citationID":"psGYNzst","properties":{"formattedCitation":"(Furlong et al. 2008)","plainCitation":"(Furlong et al. 2008)","dontUpdate":true,"noteIndex":0},"citationItems":[{"id":4637,"uris":["http://zotero.org/users/2645460/items/48CDFB4Y"],"uri":["http://zotero.org/users/2645460/items/48CDFB4Y"],"itemData":{"id":4637,"type":"report","number":"Techniques and Methods 5-B5","publisher":"US Geological Survey","title":"Determination of human-health pharmaceuticals in filtered water by chemically modified styrene-divinylbenze resin-based solid-phase extraction and high-performance liquid chromatograph/mass spectrometry","author":[{"family":"Furlong","given":"Edward T"},{"family":"Werner","given":"Stephen L"},{"family":"Anderson","given":"Bruce D"},{"family":"Cahill","given":"Jeffery D"}],"issued":{"date-parts":[["2008"]]}}}],"schema":"https://github.com/citation-style-language/schema/raw/master/csl-citation.json"}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(2008)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Lee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{"citationID":"CTq7c26T","properties":{"formattedCitation":"(Lee et al. 2016)","plainCitation":"(Lee et al. 2016)","dontUpdate":true,"noteIndex":0},"citationItems":[{"id":464,"uris":["http://zotero.org/users/2645460/items/JAZI7HKC"],"uri":["http://zotero.org/users/2645460/items/JAZI7HKC"],"itemData":{"id":464,"type":"article-journal","container-title":"Environmental Science &amp; Technology","DOI":"10.1021/acs.est.6b03717","ISSN":"0013-936X, 1520-5851","issue":"17","language":"en","page":"9727-9735","source":"CrossRef","title":"Occurrence and Potential Biological Effects of Amphetamine on Stream Communities","volume":"50","author":[{"family":"Lee","given":"Sylvia S."},{"family":"Paspalof","given":"Alexis M."},{"family":"Snow","given":"Daniel D."},{"family":"Richmond","given":"Erinn K."},{"family":"Rosi-Marshall","given":"Emma J."},{"family":"Kelly","given":"John J."}],"issued":{"date-parts":[["2016",9,6]]}}}],"schema":"https://github.com/citation-style-language/schema/raw/master/csl-citation.json"}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(2016)</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D’Alessio</w:t>
      </w:r>
      <w:proofErr w:type="spellEnd"/>
      <w:r>
        <w:rPr>
          <w:rFonts w:ascii="Times New Roman" w:eastAsia="Times New Roman" w:hAnsi="Times New Roman" w:cs="Times New Roman"/>
          <w:sz w:val="24"/>
          <w:szCs w:val="24"/>
        </w:rPr>
        <w:t xml:space="preserve">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{"citationID":"YOFYKiUW","properties":{"formattedCitation":"(D\\uc0\\u8217{}Alessio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szCs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During the mass spectrometry sample processing, blank samples with methanol as well as a 20 µg/L standard were processed after every tenth sample. This step was added as a quality assurance protocol to flag instances of and correct for cross-sample contamination as well as peak drift when running samples over multiple hours. </w:t>
      </w:r>
      <w:commentRangeStart w:id="174"/>
      <w:r w:rsidR="008E2162">
        <w:rPr>
          <w:rFonts w:ascii="Times New Roman" w:eastAsia="Times New Roman" w:hAnsi="Times New Roman" w:cs="Times New Roman"/>
          <w:sz w:val="24"/>
          <w:szCs w:val="24"/>
        </w:rPr>
        <w:t xml:space="preserve">While detection limits were estimated at 0.1 ng/L, </w:t>
      </w:r>
      <w:commentRangeEnd w:id="174"/>
      <w:r w:rsidR="001830A0">
        <w:rPr>
          <w:rStyle w:val="CommentReference"/>
        </w:rPr>
        <w:commentReference w:id="174"/>
      </w:r>
      <w:r w:rsidR="008E2162">
        <w:rPr>
          <w:rFonts w:ascii="Times New Roman" w:eastAsia="Times New Roman" w:hAnsi="Times New Roman" w:cs="Times New Roman"/>
          <w:sz w:val="24"/>
          <w:szCs w:val="24"/>
        </w:rPr>
        <w:t>we manually i</w:t>
      </w:r>
      <w:ins w:id="175" w:author="Hampton, Stephanie" w:date="2021-07-31T09:26:00Z">
        <w:r w:rsidR="001830A0">
          <w:rPr>
            <w:rFonts w:ascii="Times New Roman" w:eastAsia="Times New Roman" w:hAnsi="Times New Roman" w:cs="Times New Roman"/>
            <w:sz w:val="24"/>
            <w:szCs w:val="24"/>
          </w:rPr>
          <w:t>n</w:t>
        </w:r>
      </w:ins>
      <w:r w:rsidR="008E2162">
        <w:rPr>
          <w:rFonts w:ascii="Times New Roman" w:eastAsia="Times New Roman" w:hAnsi="Times New Roman" w:cs="Times New Roman"/>
          <w:sz w:val="24"/>
          <w:szCs w:val="24"/>
        </w:rPr>
        <w:t xml:space="preserve">tegrated all peaks observed in a chromatogram and corrected for cross-sample contamination in post-processing. </w:t>
      </w:r>
      <w:r>
        <w:rPr>
          <w:rFonts w:ascii="Times New Roman" w:eastAsia="Times New Roman" w:hAnsi="Times New Roman" w:cs="Times New Roman"/>
          <w:sz w:val="24"/>
          <w:szCs w:val="24"/>
        </w:rPr>
        <w:t xml:space="preserve">Samples were processed at the Water Environmental Research Laboratory at Washington State University. </w:t>
      </w:r>
    </w:p>
    <w:p w14:paraId="1E01A733" w14:textId="77777777" w:rsidR="00A7754D" w:rsidRDefault="00A7754D">
      <w:pPr>
        <w:widowControl w:val="0"/>
        <w:spacing w:line="240" w:lineRule="auto"/>
        <w:rPr>
          <w:rFonts w:ascii="Times New Roman" w:eastAsia="Times New Roman" w:hAnsi="Times New Roman" w:cs="Times New Roman"/>
          <w:sz w:val="24"/>
          <w:szCs w:val="24"/>
        </w:rPr>
      </w:pPr>
    </w:p>
    <w:p w14:paraId="407815CF"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Nutrients</w:t>
      </w:r>
    </w:p>
    <w:p w14:paraId="59E98E93" w14:textId="77777777" w:rsidR="00A7754D" w:rsidRDefault="00A7754D">
      <w:pPr>
        <w:widowControl w:val="0"/>
        <w:spacing w:line="240" w:lineRule="auto"/>
        <w:rPr>
          <w:rFonts w:ascii="Times New Roman" w:eastAsia="Times New Roman" w:hAnsi="Times New Roman" w:cs="Times New Roman"/>
          <w:sz w:val="24"/>
          <w:szCs w:val="24"/>
        </w:rPr>
      </w:pPr>
    </w:p>
    <w:p w14:paraId="700F7836" w14:textId="5AB7E8F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 column nutrient samples were collected at 1</w:t>
      </w:r>
      <w:r w:rsidR="00C4279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of the 1</w:t>
      </w:r>
      <w:r w:rsidR="00C4279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sampling locations and contemporaneously with the August and September PPCP sample collection that occurred at the end of the month (i.e., second fortnightly sampling campaign within a month). Samples were collected in 0.5-L plastic Nalgene bottles that had been rinsed with lake water prior to collection. Samples were kept on ice and out of direct sunlight in a cooler while in the field and then placed in a refrigerator at ~4°C upon return to the lab. Prior to freezing, </w:t>
      </w:r>
      <w:commentRangeStart w:id="176"/>
      <w:r>
        <w:rPr>
          <w:rFonts w:ascii="Times New Roman" w:eastAsia="Times New Roman" w:hAnsi="Times New Roman" w:cs="Times New Roman"/>
          <w:sz w:val="24"/>
          <w:szCs w:val="24"/>
        </w:rPr>
        <w:t xml:space="preserve">phosphorus samples </w:t>
      </w:r>
      <w:commentRangeEnd w:id="176"/>
      <w:r w:rsidR="00483694">
        <w:rPr>
          <w:rStyle w:val="CommentReference"/>
        </w:rPr>
        <w:commentReference w:id="176"/>
      </w:r>
      <w:r>
        <w:rPr>
          <w:rFonts w:ascii="Times New Roman" w:eastAsia="Times New Roman" w:hAnsi="Times New Roman" w:cs="Times New Roman"/>
          <w:sz w:val="24"/>
          <w:szCs w:val="24"/>
        </w:rPr>
        <w:t xml:space="preserve">were transferred directly to a clear 60-mL HDPE </w:t>
      </w:r>
      <w:r w:rsidR="00906FEE">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algene bottle. Nitrate/Nitrite samples were first filtered through a 0.45 µm nitrocellulose filter to remove intracellular nitrogenous species. Samples were processed using a spectrophotometer. Detection limits were estimated to be 1.5 µg/L-N for nitrogen samples and 0.8 µg/L-P for phosphorus samples. </w:t>
      </w:r>
    </w:p>
    <w:p w14:paraId="1C83B584" w14:textId="77777777" w:rsidR="00A7754D" w:rsidRDefault="00A7754D">
      <w:pPr>
        <w:widowControl w:val="0"/>
        <w:spacing w:line="240" w:lineRule="auto"/>
        <w:rPr>
          <w:rFonts w:ascii="Times New Roman" w:eastAsia="Times New Roman" w:hAnsi="Times New Roman" w:cs="Times New Roman"/>
          <w:sz w:val="24"/>
          <w:szCs w:val="24"/>
        </w:rPr>
      </w:pPr>
    </w:p>
    <w:p w14:paraId="03D75336"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Sample Collection</w:t>
      </w:r>
    </w:p>
    <w:p w14:paraId="769FF251" w14:textId="77777777" w:rsidR="00A7754D" w:rsidRDefault="00A7754D">
      <w:pPr>
        <w:widowControl w:val="0"/>
        <w:spacing w:line="240" w:lineRule="auto"/>
        <w:rPr>
          <w:rFonts w:ascii="Times New Roman" w:eastAsia="Times New Roman" w:hAnsi="Times New Roman" w:cs="Times New Roman"/>
          <w:sz w:val="24"/>
          <w:szCs w:val="24"/>
        </w:rPr>
      </w:pPr>
    </w:p>
    <w:p w14:paraId="711FF400" w14:textId="43D09D3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samples were collected at 14 of the 16 sampling locations and contemporaneously with PPCP sample collection that occurred at the end of the month (i.e., second fortnightly sampling campaign within a month). Two sampling locations (Holt and Ducharme) were largely characterized by clay and silt sediments, making standardized, systematic periphyton collection difficult. The remaining 14 locations </w:t>
      </w:r>
      <w:del w:id="177" w:author="Hampton, Stephanie" w:date="2021-07-31T13:05:00Z">
        <w:r w:rsidDel="007C6A87">
          <w:rPr>
            <w:rFonts w:ascii="Times New Roman" w:eastAsia="Times New Roman" w:hAnsi="Times New Roman" w:cs="Times New Roman"/>
            <w:sz w:val="24"/>
            <w:szCs w:val="24"/>
          </w:rPr>
          <w:delText>could be broadly</w:delText>
        </w:r>
      </w:del>
      <w:ins w:id="178" w:author="Hampton, Stephanie" w:date="2021-07-31T13:05:00Z">
        <w:r w:rsidR="007C6A87">
          <w:rPr>
            <w:rFonts w:ascii="Times New Roman" w:eastAsia="Times New Roman" w:hAnsi="Times New Roman" w:cs="Times New Roman"/>
            <w:sz w:val="24"/>
            <w:szCs w:val="24"/>
          </w:rPr>
          <w:t>were</w:t>
        </w:r>
      </w:ins>
      <w:r>
        <w:rPr>
          <w:rFonts w:ascii="Times New Roman" w:eastAsia="Times New Roman" w:hAnsi="Times New Roman" w:cs="Times New Roman"/>
          <w:sz w:val="24"/>
          <w:szCs w:val="24"/>
        </w:rPr>
        <w:t xml:space="preserve"> comparable with respect to the substrate, which could be characterized as a mix of large, oblate rocks and gravel. </w:t>
      </w:r>
      <w:r w:rsidR="00906FEE">
        <w:rPr>
          <w:rFonts w:ascii="Times New Roman" w:eastAsia="Times New Roman" w:hAnsi="Times New Roman" w:cs="Times New Roman"/>
          <w:sz w:val="24"/>
          <w:szCs w:val="24"/>
        </w:rPr>
        <w:t>As such, we do not include data from HO and DU in our analysis.</w:t>
      </w:r>
    </w:p>
    <w:p w14:paraId="71E09776" w14:textId="77777777" w:rsidR="00A7754D" w:rsidRDefault="00A7754D">
      <w:pPr>
        <w:widowControl w:val="0"/>
        <w:spacing w:line="240" w:lineRule="auto"/>
        <w:rPr>
          <w:rFonts w:ascii="Times New Roman" w:eastAsia="Times New Roman" w:hAnsi="Times New Roman" w:cs="Times New Roman"/>
          <w:sz w:val="24"/>
          <w:szCs w:val="24"/>
        </w:rPr>
      </w:pPr>
    </w:p>
    <w:p w14:paraId="501F869F" w14:textId="0305B40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w:t>
      </w:r>
      <w:r w:rsidR="00906FEE">
        <w:rPr>
          <w:rFonts w:ascii="Times New Roman" w:eastAsia="Times New Roman" w:hAnsi="Times New Roman" w:cs="Times New Roman"/>
          <w:sz w:val="24"/>
          <w:szCs w:val="24"/>
        </w:rPr>
        <w:t xml:space="preserve">of the periphyton </w:t>
      </w:r>
      <w:r>
        <w:rPr>
          <w:rFonts w:ascii="Times New Roman" w:eastAsia="Times New Roman" w:hAnsi="Times New Roman" w:cs="Times New Roman"/>
          <w:sz w:val="24"/>
          <w:szCs w:val="24"/>
        </w:rPr>
        <w:t>sampling location</w:t>
      </w:r>
      <w:r w:rsidR="00906FE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nine rocks were haphazardly collected and placed into plastic, </w:t>
      </w:r>
      <w:r w:rsidR="00906FEE">
        <w:rPr>
          <w:rFonts w:ascii="Times New Roman" w:eastAsia="Times New Roman" w:hAnsi="Times New Roman" w:cs="Times New Roman"/>
          <w:sz w:val="24"/>
          <w:szCs w:val="24"/>
        </w:rPr>
        <w:t>Ziplock</w:t>
      </w:r>
      <w:r>
        <w:rPr>
          <w:rFonts w:ascii="Times New Roman" w:eastAsia="Times New Roman" w:hAnsi="Times New Roman" w:cs="Times New Roman"/>
          <w:sz w:val="24"/>
          <w:szCs w:val="24"/>
        </w:rPr>
        <w:t xml:space="preserve"> bags within the field. Within 18 h of collection, a plastic stencil was used to define a surface area of each rock from which we scraped a standardized 1.61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of periphyton with a firm bristled toothbrush. Individual samples from three rocks were transferred to 50 mL plastic falcon tubes for abundance estimates. Glutaraldehyde (0.2% final volume) was added to each falcon tube as a preservative. Individual samples from four other rocks were transferred to GF/Fs for ash free dry mass estimates </w:t>
      </w:r>
      <w:r w:rsidRPr="00906FEE">
        <w:rPr>
          <w:rFonts w:ascii="Times New Roman" w:eastAsia="Times New Roman" w:hAnsi="Times New Roman" w:cs="Times New Roman"/>
          <w:sz w:val="24"/>
          <w:szCs w:val="24"/>
          <w:highlight w:val="yellow"/>
        </w:rPr>
        <w:t>and DNA extraction</w:t>
      </w:r>
      <w:r>
        <w:rPr>
          <w:rFonts w:ascii="Times New Roman" w:eastAsia="Times New Roman" w:hAnsi="Times New Roman" w:cs="Times New Roman"/>
          <w:sz w:val="24"/>
          <w:szCs w:val="24"/>
        </w:rPr>
        <w:t xml:space="preserve">. Following standardized area scrapes, all remaining periphyton on each of the nine rocks was scraped from the rock and into an aluminum tray. The composite periphyton mixture for a given site and sampling time was then placed into 50 mL plastic falcon tubes, which were centrifuged at ~750 rpm for 20 minutes so as to concentrate periphyton at the bottom of the tube. Using a 5-mL transfer pipette, visibly compacted periphyton and sediment were removed from falcon tubes and transferred to 1.5-mL Eppendorf tubes until a maximum of 10 Eppendorf tubes were filled with periphyton and sediment. These composite periphyton samples were then placed in a -80℃ freezer until processing for stoichiometry and fatty acids. </w:t>
      </w:r>
    </w:p>
    <w:p w14:paraId="647C6C3C" w14:textId="77777777" w:rsidR="00A7754D" w:rsidRDefault="00A7754D">
      <w:pPr>
        <w:widowControl w:val="0"/>
        <w:spacing w:line="240" w:lineRule="auto"/>
        <w:rPr>
          <w:rFonts w:ascii="Times New Roman" w:eastAsia="Times New Roman" w:hAnsi="Times New Roman" w:cs="Times New Roman"/>
          <w:sz w:val="24"/>
          <w:szCs w:val="24"/>
        </w:rPr>
      </w:pPr>
    </w:p>
    <w:p w14:paraId="145117E9"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Benthic algal abundance </w:t>
      </w:r>
    </w:p>
    <w:p w14:paraId="060EFE85" w14:textId="77777777" w:rsidR="00A7754D" w:rsidRDefault="00A7754D">
      <w:pPr>
        <w:widowControl w:val="0"/>
        <w:spacing w:line="240" w:lineRule="auto"/>
        <w:rPr>
          <w:rFonts w:ascii="Times New Roman" w:eastAsia="Times New Roman" w:hAnsi="Times New Roman" w:cs="Times New Roman"/>
          <w:sz w:val="24"/>
          <w:szCs w:val="24"/>
        </w:rPr>
      </w:pPr>
    </w:p>
    <w:p w14:paraId="0846E2A0" w14:textId="7CF800C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 preserved sample using a compound light microscope. For all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cells and filaments were counted, for the entire subsample, until at least 300 cells were identified for a given sampling replicate. If the first aliquot contained less than 300 cells, we counted additional subsamples until we reached at least 300 cells in total. In instances when 300 cells were counted before finishing a subsample, we still counted the entire aliquot. Taxa were classified into broad categories consistent with periphyton </w:t>
      </w:r>
      <w:r w:rsidRPr="007C6A87">
        <w:rPr>
          <w:rFonts w:ascii="Times New Roman" w:eastAsia="Times New Roman" w:hAnsi="Times New Roman" w:cs="Times New Roman"/>
          <w:sz w:val="24"/>
          <w:szCs w:val="24"/>
          <w:highlight w:val="yellow"/>
          <w:rPrChange w:id="179" w:author="Hampton, Stephanie" w:date="2021-07-31T13:08:00Z">
            <w:rPr>
              <w:rFonts w:ascii="Times New Roman" w:eastAsia="Times New Roman" w:hAnsi="Times New Roman" w:cs="Times New Roman"/>
              <w:sz w:val="24"/>
              <w:szCs w:val="24"/>
            </w:rPr>
          </w:rPrChange>
        </w:rPr>
        <w:t>algal</w:t>
      </w:r>
      <w:ins w:id="180" w:author="Hampton, Stephanie" w:date="2021-07-31T13:08:00Z">
        <w:r w:rsidR="007C6A87" w:rsidRPr="007C6A87">
          <w:rPr>
            <w:rFonts w:ascii="Times New Roman" w:eastAsia="Times New Roman" w:hAnsi="Times New Roman" w:cs="Times New Roman"/>
            <w:sz w:val="24"/>
            <w:szCs w:val="24"/>
            <w:highlight w:val="yellow"/>
            <w:rPrChange w:id="181" w:author="Hampton, Stephanie" w:date="2021-07-31T13:08:00Z">
              <w:rPr>
                <w:rFonts w:ascii="Times New Roman" w:eastAsia="Times New Roman" w:hAnsi="Times New Roman" w:cs="Times New Roman"/>
                <w:sz w:val="24"/>
                <w:szCs w:val="24"/>
              </w:rPr>
            </w:rPrChange>
          </w:rPr>
          <w:t xml:space="preserve"> ?</w:t>
        </w:r>
      </w:ins>
      <w:r>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{"citationID":"farRpgRm","properties":{"formattedCitation":"(Biggs and Kilroy 2000)","plainCitation":"(Biggs and Kilroy 2000)","noteIndex":0},"citationItems":[{"id":4638,"uris":["http://zotero.org/users/2645460/items/JHRBTEWW"],"uri":["http://zotero.org/users/2645460/items/JHRBTEWW"],"itemData":{"id":4638,"type":"article-journal","container-title":"New Zealand Ministry for the Environment/NIWA","journalAbbreviation":"New Zealand Ministry for the Environment/NIWA","source":"ResearchGate","title":"Stream periphyton monitoring manual","author":[{"family":"Biggs","given":"Barry"},{"family":"Kilroy","given":"Cathy"}],"issued":{"date-parts":[["2000",1,1]]}}}],"schema":"https://github.com/citation-style-language/schema/raw/master/csl-citation.json"}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(Biggs and Kilroy 2000)</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coarse groupings to capture general patterns in relative algal abundance. As a result, algal groups consisted of diatoms, </w:t>
      </w:r>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and cyanobacteria. For consistency, all samples were processed by one person (MFM)</w:t>
      </w:r>
      <w:del w:id="182" w:author="Hampton, Stephanie" w:date="2021-07-31T13:08:00Z">
        <w:r w:rsidDel="007C6A87">
          <w:rPr>
            <w:rFonts w:ascii="Times New Roman" w:eastAsia="Times New Roman" w:hAnsi="Times New Roman" w:cs="Times New Roman"/>
            <w:sz w:val="24"/>
            <w:szCs w:val="24"/>
          </w:rPr>
          <w:delText>,</w:delText>
        </w:r>
      </w:del>
      <w:r>
        <w:rPr>
          <w:rFonts w:ascii="Times New Roman" w:eastAsia="Times New Roman" w:hAnsi="Times New Roman" w:cs="Times New Roman"/>
          <w:sz w:val="24"/>
          <w:szCs w:val="24"/>
        </w:rPr>
        <w:t xml:space="preserve"> </w:t>
      </w:r>
      <w:del w:id="183" w:author="Hampton, Stephanie" w:date="2021-07-31T13:09:00Z">
        <w:r w:rsidDel="007C6A87">
          <w:rPr>
            <w:rFonts w:ascii="Times New Roman" w:eastAsia="Times New Roman" w:hAnsi="Times New Roman" w:cs="Times New Roman"/>
            <w:sz w:val="24"/>
            <w:szCs w:val="24"/>
          </w:rPr>
          <w:delText xml:space="preserve">so as </w:delText>
        </w:r>
      </w:del>
      <w:r>
        <w:rPr>
          <w:rFonts w:ascii="Times New Roman" w:eastAsia="Times New Roman" w:hAnsi="Times New Roman" w:cs="Times New Roman"/>
          <w:sz w:val="24"/>
          <w:szCs w:val="24"/>
        </w:rPr>
        <w:t xml:space="preserve">to reduce cross-observer error. </w:t>
      </w:r>
    </w:p>
    <w:p w14:paraId="2270D158" w14:textId="77777777" w:rsidR="00A7754D" w:rsidRDefault="00A7754D">
      <w:pPr>
        <w:widowControl w:val="0"/>
        <w:spacing w:line="240" w:lineRule="auto"/>
        <w:rPr>
          <w:rFonts w:ascii="Times New Roman" w:eastAsia="Times New Roman" w:hAnsi="Times New Roman" w:cs="Times New Roman"/>
          <w:sz w:val="24"/>
          <w:szCs w:val="24"/>
        </w:rPr>
      </w:pPr>
    </w:p>
    <w:p w14:paraId="5D1BDFCE" w14:textId="77777777" w:rsidR="00A7754D" w:rsidRDefault="003E389B">
      <w:pPr>
        <w:widowControl w:val="0"/>
        <w:spacing w:line="240" w:lineRule="auto"/>
        <w:rPr>
          <w:rFonts w:ascii="Times New Roman" w:eastAsia="Times New Roman" w:hAnsi="Times New Roman" w:cs="Times New Roman"/>
          <w:i/>
          <w:sz w:val="24"/>
          <w:szCs w:val="24"/>
        </w:rPr>
      </w:pPr>
      <w:commentRangeStart w:id="184"/>
      <w:proofErr w:type="spellStart"/>
      <w:r>
        <w:rPr>
          <w:rFonts w:ascii="Times New Roman" w:eastAsia="Times New Roman" w:hAnsi="Times New Roman" w:cs="Times New Roman"/>
          <w:i/>
          <w:sz w:val="24"/>
          <w:szCs w:val="24"/>
        </w:rPr>
        <w:t>Ashed</w:t>
      </w:r>
      <w:commentRangeEnd w:id="184"/>
      <w:proofErr w:type="spellEnd"/>
      <w:r w:rsidR="00830BB7">
        <w:rPr>
          <w:rStyle w:val="CommentReference"/>
        </w:rPr>
        <w:commentReference w:id="184"/>
      </w:r>
      <w:r>
        <w:rPr>
          <w:rFonts w:ascii="Times New Roman" w:eastAsia="Times New Roman" w:hAnsi="Times New Roman" w:cs="Times New Roman"/>
          <w:i/>
          <w:sz w:val="24"/>
          <w:szCs w:val="24"/>
        </w:rPr>
        <w:t xml:space="preserve"> Dry Mass</w:t>
      </w:r>
    </w:p>
    <w:p w14:paraId="1165BC94" w14:textId="77777777" w:rsidR="00A7754D" w:rsidRDefault="00A7754D">
      <w:pPr>
        <w:widowControl w:val="0"/>
        <w:spacing w:line="240" w:lineRule="auto"/>
        <w:rPr>
          <w:rFonts w:ascii="Times New Roman" w:eastAsia="Times New Roman" w:hAnsi="Times New Roman" w:cs="Times New Roman"/>
          <w:sz w:val="24"/>
          <w:szCs w:val="24"/>
        </w:rPr>
      </w:pPr>
    </w:p>
    <w:p w14:paraId="07002BF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GF/Fs were removed from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placed on aluminum foil, and transferred to a drying oven at ~96°C overnight. Samples were then relocated to a </w:t>
      </w:r>
      <w:proofErr w:type="spellStart"/>
      <w:r>
        <w:rPr>
          <w:rFonts w:ascii="Times New Roman" w:eastAsia="Times New Roman" w:hAnsi="Times New Roman" w:cs="Times New Roman"/>
          <w:sz w:val="24"/>
          <w:szCs w:val="24"/>
        </w:rPr>
        <w:t>dessicator</w:t>
      </w:r>
      <w:proofErr w:type="spellEnd"/>
      <w:r>
        <w:rPr>
          <w:rFonts w:ascii="Times New Roman" w:eastAsia="Times New Roman" w:hAnsi="Times New Roman" w:cs="Times New Roman"/>
          <w:sz w:val="24"/>
          <w:szCs w:val="24"/>
        </w:rPr>
        <w:t xml:space="preserve"> for at least 24 h. After samples </w:t>
      </w:r>
      <w:commentRangeStart w:id="185"/>
      <w:r>
        <w:rPr>
          <w:rFonts w:ascii="Times New Roman" w:eastAsia="Times New Roman" w:hAnsi="Times New Roman" w:cs="Times New Roman"/>
          <w:sz w:val="24"/>
          <w:szCs w:val="24"/>
        </w:rPr>
        <w:t xml:space="preserve">were ensured to be </w:t>
      </w:r>
      <w:commentRangeEnd w:id="185"/>
      <w:r w:rsidR="007C6A87">
        <w:rPr>
          <w:rStyle w:val="CommentReference"/>
        </w:rPr>
        <w:commentReference w:id="185"/>
      </w:r>
      <w:r>
        <w:rPr>
          <w:rFonts w:ascii="Times New Roman" w:eastAsia="Times New Roman" w:hAnsi="Times New Roman" w:cs="Times New Roman"/>
          <w:sz w:val="24"/>
          <w:szCs w:val="24"/>
        </w:rPr>
        <w:t xml:space="preserve">dry, samples were weighed to the nearest 0.0001 g, and then placed in a muffle furnace at 550°C for ~1.5 h. After cooling for ~30 minutes, samples were massed again, </w:t>
      </w:r>
      <w:r>
        <w:rPr>
          <w:rFonts w:ascii="Times New Roman" w:eastAsia="Times New Roman" w:hAnsi="Times New Roman" w:cs="Times New Roman"/>
          <w:sz w:val="24"/>
          <w:szCs w:val="24"/>
        </w:rPr>
        <w:lastRenderedPageBreak/>
        <w:t xml:space="preserve">and pre- and post-ignition were differenced. Samples were processed at the Water Environmental Research Laboratory at Washington State University. </w:t>
      </w:r>
    </w:p>
    <w:p w14:paraId="2CA39765" w14:textId="77777777" w:rsidR="00A7754D" w:rsidRDefault="00A7754D">
      <w:pPr>
        <w:widowControl w:val="0"/>
        <w:spacing w:line="240" w:lineRule="auto"/>
        <w:rPr>
          <w:rFonts w:ascii="Times New Roman" w:eastAsia="Times New Roman" w:hAnsi="Times New Roman" w:cs="Times New Roman"/>
          <w:sz w:val="24"/>
          <w:szCs w:val="24"/>
        </w:rPr>
      </w:pPr>
    </w:p>
    <w:p w14:paraId="1AF3D06A"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Stoichiometry</w:t>
      </w:r>
    </w:p>
    <w:p w14:paraId="168F3A5E" w14:textId="77777777" w:rsidR="00A7754D" w:rsidRDefault="00A7754D">
      <w:pPr>
        <w:widowControl w:val="0"/>
        <w:spacing w:line="240" w:lineRule="auto"/>
        <w:rPr>
          <w:rFonts w:ascii="Times New Roman" w:eastAsia="Times New Roman" w:hAnsi="Times New Roman" w:cs="Times New Roman"/>
          <w:sz w:val="24"/>
          <w:szCs w:val="24"/>
        </w:rPr>
      </w:pPr>
    </w:p>
    <w:p w14:paraId="0FBEE30C" w14:textId="4B50A3C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1.5-mL Eppendorf tubes of concentrated periphyton for each sampling location and time were transferred to a foil pan and allowed to thaw and dry in a drying oven at 60°C overnight. Samples were then homogenized and placed in a </w:t>
      </w:r>
      <w:r w:rsidR="00087E84">
        <w:rPr>
          <w:rFonts w:ascii="Times New Roman" w:eastAsia="Times New Roman" w:hAnsi="Times New Roman" w:cs="Times New Roman"/>
          <w:sz w:val="24"/>
          <w:szCs w:val="24"/>
        </w:rPr>
        <w:t>desiccator</w:t>
      </w:r>
      <w:r>
        <w:rPr>
          <w:rFonts w:ascii="Times New Roman" w:eastAsia="Times New Roman" w:hAnsi="Times New Roman" w:cs="Times New Roman"/>
          <w:sz w:val="24"/>
          <w:szCs w:val="24"/>
        </w:rPr>
        <w:t xml:space="preserve"> for at least one hour prior to weighing. </w:t>
      </w:r>
    </w:p>
    <w:p w14:paraId="2918EDFF" w14:textId="77777777" w:rsidR="00A7754D" w:rsidRDefault="00A7754D">
      <w:pPr>
        <w:widowControl w:val="0"/>
        <w:spacing w:line="240" w:lineRule="auto"/>
        <w:rPr>
          <w:rFonts w:ascii="Times New Roman" w:eastAsia="Times New Roman" w:hAnsi="Times New Roman" w:cs="Times New Roman"/>
          <w:sz w:val="24"/>
          <w:szCs w:val="24"/>
        </w:rPr>
      </w:pPr>
    </w:p>
    <w:p w14:paraId="3C6F10A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subsamples of completely dried periphyton were transferred to two glass scintillation vials and covered with foil. Particulate carbon and nitrogen measurements could be processed together and required at least 50 mg of tissue, whereas particulate phosphorus required a separate instrument and no more than 5 mg of tissue for analysis. Samples were combusted at ~500°C for 4.5 h, and once cooled, 10 mL of 0.15 M hydrochloric acid was added. Samples were stored at 4°C until analyzed. For particulate carbon and nitrogen, </w:t>
      </w:r>
      <w:commentRangeStart w:id="186"/>
      <w:r>
        <w:rPr>
          <w:rFonts w:ascii="Times New Roman" w:eastAsia="Times New Roman" w:hAnsi="Times New Roman" w:cs="Times New Roman"/>
          <w:sz w:val="24"/>
          <w:szCs w:val="24"/>
        </w:rPr>
        <w:t xml:space="preserve">analysis occurred using </w:t>
      </w:r>
      <w:commentRangeEnd w:id="186"/>
      <w:r w:rsidR="001F3BD9">
        <w:rPr>
          <w:rStyle w:val="CommentReference"/>
        </w:rPr>
        <w:commentReference w:id="186"/>
      </w: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Leco</w:t>
      </w:r>
      <w:proofErr w:type="spellEnd"/>
      <w:r>
        <w:rPr>
          <w:rFonts w:ascii="Times New Roman" w:eastAsia="Times New Roman" w:hAnsi="Times New Roman" w:cs="Times New Roman"/>
          <w:sz w:val="24"/>
          <w:szCs w:val="24"/>
        </w:rPr>
        <w:t xml:space="preserve"> CN628 analyzer. For particulate phosphorus, </w:t>
      </w:r>
      <w:r w:rsidRPr="00CF0E3D">
        <w:rPr>
          <w:rFonts w:ascii="Times New Roman" w:eastAsia="Times New Roman" w:hAnsi="Times New Roman" w:cs="Times New Roman"/>
          <w:sz w:val="24"/>
          <w:szCs w:val="24"/>
          <w:highlight w:val="yellow"/>
          <w:rPrChange w:id="187" w:author="Hampton, Stephanie" w:date="2021-07-31T13:12:00Z">
            <w:rPr>
              <w:rFonts w:ascii="Times New Roman" w:eastAsia="Times New Roman" w:hAnsi="Times New Roman" w:cs="Times New Roman"/>
              <w:sz w:val="24"/>
              <w:szCs w:val="24"/>
            </w:rPr>
          </w:rPrChange>
        </w:rPr>
        <w:t>analysis occurred using</w:t>
      </w:r>
      <w:r>
        <w:rPr>
          <w:rFonts w:ascii="Times New Roman" w:eastAsia="Times New Roman" w:hAnsi="Times New Roman" w:cs="Times New Roman"/>
          <w:sz w:val="24"/>
          <w:szCs w:val="24"/>
        </w:rPr>
        <w:t xml:space="preserve"> an Astoria Pacific, A2 segmented flow analyzer with an Astoria Pacific models 311 XYZ autosampler. The method detection limits were estimated to be 2 </w:t>
      </w:r>
      <w:proofErr w:type="spellStart"/>
      <w:r>
        <w:rPr>
          <w:rFonts w:ascii="Times New Roman" w:eastAsia="Times New Roman" w:hAnsi="Times New Roman" w:cs="Times New Roman"/>
          <w:sz w:val="24"/>
          <w:szCs w:val="24"/>
        </w:rPr>
        <w:t>μg</w:t>
      </w:r>
      <w:proofErr w:type="spellEnd"/>
      <w:r>
        <w:rPr>
          <w:rFonts w:ascii="Times New Roman" w:eastAsia="Times New Roman" w:hAnsi="Times New Roman" w:cs="Times New Roman"/>
          <w:sz w:val="24"/>
          <w:szCs w:val="24"/>
        </w:rPr>
        <w:t xml:space="preserve">/L-P. Samples were processed at the Freshwater Research Laboratory at Flathead Lake Biological Station. </w:t>
      </w:r>
    </w:p>
    <w:p w14:paraId="0BDF89CD" w14:textId="77777777" w:rsidR="00A7754D" w:rsidRDefault="00A7754D">
      <w:pPr>
        <w:widowControl w:val="0"/>
        <w:spacing w:line="240" w:lineRule="auto"/>
        <w:rPr>
          <w:rFonts w:ascii="Times New Roman" w:eastAsia="Times New Roman" w:hAnsi="Times New Roman" w:cs="Times New Roman"/>
          <w:sz w:val="24"/>
          <w:szCs w:val="24"/>
        </w:rPr>
      </w:pPr>
    </w:p>
    <w:p w14:paraId="19B645D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Periphyton Fatty Acid Analysis </w:t>
      </w:r>
    </w:p>
    <w:p w14:paraId="00A2A7DF" w14:textId="77777777" w:rsidR="00A7754D" w:rsidRDefault="00A7754D">
      <w:pPr>
        <w:widowControl w:val="0"/>
        <w:spacing w:line="240" w:lineRule="auto"/>
        <w:rPr>
          <w:rFonts w:ascii="Times New Roman" w:eastAsia="Times New Roman" w:hAnsi="Times New Roman" w:cs="Times New Roman"/>
          <w:sz w:val="24"/>
          <w:szCs w:val="24"/>
        </w:rPr>
      </w:pPr>
    </w:p>
    <w:p w14:paraId="7B0ECA29" w14:textId="77C459B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collected periphyton samples in 1.5-mL Eppendorf tubes that were not used for stoichiometric assessment were allocated for fatty acids. Samples were allowed to freeze-dry overnight. Following freeze-drying, samples were transferred to 10 mL glass centrifuge vials, and 2 mL of 100% chloroform was added to each under nitrogen gas. Samples remained in chloroform overnight at -80°C. Fatty acid extractions generally involved three phases: (1) 100% chloroform extraction, (2) chloroform-methanol extraction, and (3) fatty acid methylation. Fatty acid extraction methods were adapted from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{"citationID":"RBy44lSm","properties":{"formattedCitation":"(Schram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16E70EC"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ECDA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overnight chloroform extraction, samples underwent a chloroform-methanol extraction three times. To each sample, we added 1 mL cooled 100% methanol, 1 mL </w:t>
      </w:r>
      <w:proofErr w:type="spellStart"/>
      <w:r>
        <w:rPr>
          <w:rFonts w:ascii="Times New Roman" w:eastAsia="Times New Roman" w:hAnsi="Times New Roman" w:cs="Times New Roman"/>
          <w:sz w:val="24"/>
          <w:szCs w:val="24"/>
        </w:rPr>
        <w:t>chloroform:methanol</w:t>
      </w:r>
      <w:proofErr w:type="spellEnd"/>
      <w:r>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removed and kept under nitrogen. After the third extraction, samples were evaporated under nitrogen flow, and resuspended in 1.5 mL chloroform and stored at -20°C overnight.</w:t>
      </w:r>
    </w:p>
    <w:p w14:paraId="585430D2"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E1D39F" w14:textId="63B35F7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resuspended in chloroform, 1 mL of chloroform extract was transferred to a glass centrifuge tube with a glass syringe as well as an internal standard of 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 Samples were then evaporated under nitrogen, and then 1 mL of toluene and 2 mL of 1% sulfuric acid-methanol was added. The vial was closed under nitrogen gas and then incubated in a 50°C water bath for 16 hours. After incubation, samples were removed from the bath, allowed to reach room temperature and stored on ice. Next, we performed a potassium carbonate-hexane extraction twice. To each sample, we added 2 mL of 2% potassium bicarbonate and 5 mL of </w:t>
      </w:r>
      <w:r>
        <w:rPr>
          <w:rFonts w:ascii="Times New Roman" w:eastAsia="Times New Roman" w:hAnsi="Times New Roman" w:cs="Times New Roman"/>
          <w:sz w:val="24"/>
          <w:szCs w:val="24"/>
        </w:rPr>
        <w:lastRenderedPageBreak/>
        <w:t xml:space="preserve">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with a Shimadzu QP2020 GC/MS following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{"citationID":"fqXx4KAa","properties":{"formattedCitation":"(Schram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Samples were processed at the Community Trophic Ecology Laboratory at the Oregon Institute for Marine Biology. </w:t>
      </w:r>
    </w:p>
    <w:p w14:paraId="6280417E" w14:textId="77777777" w:rsidR="00A7754D" w:rsidRDefault="00A7754D">
      <w:pPr>
        <w:widowControl w:val="0"/>
        <w:spacing w:line="240" w:lineRule="auto"/>
        <w:rPr>
          <w:rFonts w:ascii="Times New Roman" w:eastAsia="Times New Roman" w:hAnsi="Times New Roman" w:cs="Times New Roman"/>
          <w:sz w:val="24"/>
          <w:szCs w:val="24"/>
        </w:rPr>
      </w:pPr>
    </w:p>
    <w:p w14:paraId="6D5D6A98"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Analysis</w:t>
      </w:r>
    </w:p>
    <w:p w14:paraId="33CF31AB" w14:textId="77777777" w:rsidR="00A7754D" w:rsidRDefault="00A7754D">
      <w:pPr>
        <w:widowControl w:val="0"/>
        <w:spacing w:line="240" w:lineRule="auto"/>
        <w:rPr>
          <w:rFonts w:ascii="Times New Roman" w:eastAsia="Times New Roman" w:hAnsi="Times New Roman" w:cs="Times New Roman"/>
          <w:sz w:val="24"/>
          <w:szCs w:val="24"/>
        </w:rPr>
      </w:pPr>
    </w:p>
    <w:p w14:paraId="2EB14F0E" w14:textId="61A0255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how spatial and temporal variation in lakeside development and human activity may contribute sewage indicators into the nearshore, we performed a series of ANOVAs with </w:t>
      </w:r>
      <w:commentRangeStart w:id="188"/>
      <w:r>
        <w:rPr>
          <w:rFonts w:ascii="Times New Roman" w:eastAsia="Times New Roman" w:hAnsi="Times New Roman" w:cs="Times New Roman"/>
          <w:sz w:val="24"/>
          <w:szCs w:val="24"/>
        </w:rPr>
        <w:t xml:space="preserve">sewage treatment technique (e.g., decentralized or centralized) and 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(e.g., in-season, off-season) as predictors of TSIDW population</w:t>
      </w:r>
      <w:commentRangeEnd w:id="188"/>
      <w:r w:rsidR="009E1BD0">
        <w:rPr>
          <w:rStyle w:val="CommentReference"/>
        </w:rPr>
        <w:commentReference w:id="188"/>
      </w:r>
      <w:r>
        <w:rPr>
          <w:rFonts w:ascii="Times New Roman" w:eastAsia="Times New Roman" w:hAnsi="Times New Roman" w:cs="Times New Roman"/>
          <w:sz w:val="24"/>
          <w:szCs w:val="24"/>
        </w:rPr>
        <w:t xml:space="preserve">, total PPCP concentration, abundance of branched- and odd-chain fatty acids, nitrogen, phosphorus, and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dry mass. </w:t>
      </w:r>
      <w:r w:rsidR="00C4279C">
        <w:rPr>
          <w:rFonts w:ascii="Times New Roman" w:eastAsia="Times New Roman" w:hAnsi="Times New Roman" w:cs="Times New Roman"/>
          <w:sz w:val="24"/>
          <w:szCs w:val="24"/>
        </w:rPr>
        <w:t xml:space="preserve">“In Season” samples were defined as samples collected in June, July, or August, and “Out of Season” samples were defined as samples collected in September. Months were classified as “In Season” or “Out of Season” based on the number of visitor passes sold in a particular month relative to the number sold in May, which we assume as being either before or at least at the beginning of the tourism season. </w:t>
      </w:r>
      <w:r>
        <w:rPr>
          <w:rFonts w:ascii="Times New Roman" w:eastAsia="Times New Roman" w:hAnsi="Times New Roman" w:cs="Times New Roman"/>
          <w:sz w:val="24"/>
          <w:szCs w:val="24"/>
        </w:rPr>
        <w:t>Predictors were treated as fixed effects, and because the sampling design was unbalanced, we used a Type II SS formulation</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C711C4">
        <w:rPr>
          <w:rFonts w:ascii="Times New Roman" w:eastAsia="Times New Roman" w:hAnsi="Times New Roman" w:cs="Times New Roman"/>
          <w:sz w:val="24"/>
          <w:szCs w:val="24"/>
        </w:rPr>
        <w:instrText xml:space="preserve"> ADDIN ZOTERO_ITEM CSL_CITATION {"citationID":"tgiJb2Gg","properties":{"formattedCitation":"(Langsrud 2003)","plainCitation":"(Langsrud 2003)","noteIndex":0},"citationItems":[{"id":4685,"uris":["http://zotero.org/users/2645460/items/79IH8LFQ"],"uri":["http://zotero.org/users/2645460/items/79IH8LFQ"],"itemData":{"id":4685,"type":"article-journal","abstract":"Methods for analyzing unbalanced factorial designs can be traced back to Yates (1934). Today, most major statistical programs perform, by default, unbalanced ANOVA based on Type III sums of squares (Yates's weighted squares of means). As criticized by Nelder and Lane (1995), this analysis is founded on unrealistic models—models with interactions, but without all corresponding main effects. The Type II analysis (Yates's method of fitting constants) is usually not preferred because of the underlying assumption of no interactions. This argument is, however, also founded on unrealistic models. Furthermore, by considering the power of the two methods, it is clear that Type II is preferable.","container-title":"Statistics and Computing","DOI":"10.1023/A:1023260610025","ISSN":"1573-1375","issue":"2","journalAbbreviation":"Statistics and Computing","language":"en","page":"163-167","source":"Springer Link","title":"ANOVA for unbalanced data: Use Type II instead of Type III sums of squares","title-short":"ANOVA for unbalanced data","volume":"13","author":[{"family":"Langsrud","given":"Øyvind"}],"issued":{"date-parts":[["2003",4,1]]}}}],"schema":"https://github.com/citation-style-language/schema/raw/master/csl-citation.json"}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(Langsrud 2003)</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3328F12" w14:textId="77777777" w:rsidR="00A7754D" w:rsidRDefault="00A7754D">
      <w:pPr>
        <w:widowControl w:val="0"/>
        <w:spacing w:line="240" w:lineRule="auto"/>
        <w:rPr>
          <w:rFonts w:ascii="Times New Roman" w:eastAsia="Times New Roman" w:hAnsi="Times New Roman" w:cs="Times New Roman"/>
          <w:sz w:val="24"/>
          <w:szCs w:val="24"/>
        </w:rPr>
      </w:pPr>
    </w:p>
    <w:p w14:paraId="25A78E37" w14:textId="2907C0B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how spatial and temporal variation in lakeside development and human activity may influence periphyton community composition, we first performed a non-metric multidimensional scaling (NMDS) with Bray-Curtis similarity, and then visualized the NMDS in two dimensional space. Because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were rare (i.e., &lt; 2% of the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abundance), we omitted these taxa from analysis and visualization. To test differences between relative </w:t>
      </w:r>
      <w:r w:rsidRPr="00A0641C">
        <w:rPr>
          <w:rFonts w:ascii="Times New Roman" w:eastAsia="Times New Roman" w:hAnsi="Times New Roman" w:cs="Times New Roman"/>
          <w:sz w:val="24"/>
          <w:szCs w:val="24"/>
          <w:highlight w:val="yellow"/>
          <w:rPrChange w:id="189" w:author="Hampton, Stephanie" w:date="2021-07-31T13:25:00Z">
            <w:rPr>
              <w:rFonts w:ascii="Times New Roman" w:eastAsia="Times New Roman" w:hAnsi="Times New Roman" w:cs="Times New Roman"/>
              <w:sz w:val="24"/>
              <w:szCs w:val="24"/>
            </w:rPr>
          </w:rPrChange>
        </w:rPr>
        <w:t>abundance</w:t>
      </w:r>
      <w:ins w:id="190" w:author="Hampton, Stephanie" w:date="2021-07-31T13:25:00Z">
        <w:r w:rsidR="00A0641C" w:rsidRPr="00A0641C">
          <w:rPr>
            <w:rFonts w:ascii="Times New Roman" w:eastAsia="Times New Roman" w:hAnsi="Times New Roman" w:cs="Times New Roman"/>
            <w:sz w:val="24"/>
            <w:szCs w:val="24"/>
            <w:highlight w:val="yellow"/>
            <w:rPrChange w:id="191" w:author="Hampton, Stephanie" w:date="2021-07-31T13:25:00Z">
              <w:rPr>
                <w:rFonts w:ascii="Times New Roman" w:eastAsia="Times New Roman" w:hAnsi="Times New Roman" w:cs="Times New Roman"/>
                <w:sz w:val="24"/>
                <w:szCs w:val="24"/>
              </w:rPr>
            </w:rPrChange>
          </w:rPr>
          <w:t xml:space="preserve"> of </w:t>
        </w:r>
        <w:proofErr w:type="spellStart"/>
        <w:r w:rsidR="00A0641C" w:rsidRPr="00A0641C">
          <w:rPr>
            <w:rFonts w:ascii="Times New Roman" w:eastAsia="Times New Roman" w:hAnsi="Times New Roman" w:cs="Times New Roman"/>
            <w:sz w:val="24"/>
            <w:szCs w:val="24"/>
            <w:highlight w:val="yellow"/>
            <w:rPrChange w:id="192" w:author="Hampton, Stephanie" w:date="2021-07-31T13:25:00Z">
              <w:rPr>
                <w:rFonts w:ascii="Times New Roman" w:eastAsia="Times New Roman" w:hAnsi="Times New Roman" w:cs="Times New Roman"/>
                <w:sz w:val="24"/>
                <w:szCs w:val="24"/>
              </w:rPr>
            </w:rPrChange>
          </w:rPr>
          <w:t>xxxx</w:t>
        </w:r>
      </w:ins>
      <w:proofErr w:type="spellEnd"/>
      <w:r>
        <w:rPr>
          <w:rFonts w:ascii="Times New Roman" w:eastAsia="Times New Roman" w:hAnsi="Times New Roman" w:cs="Times New Roman"/>
          <w:sz w:val="24"/>
          <w:szCs w:val="24"/>
        </w:rPr>
        <w:t>, we performed a permutational multivariate analysis of variance (PERMANOVA;</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071DF4">
        <w:rPr>
          <w:rFonts w:ascii="Times New Roman" w:eastAsia="Times New Roman" w:hAnsi="Times New Roman" w:cs="Times New Roman"/>
          <w:sz w:val="24"/>
          <w:szCs w:val="24"/>
        </w:rPr>
        <w:instrText xml:space="preserve"> ADDIN ZOTERO_ITEM CSL_CITATION {"citationID":"ameBOa0X","properties":{"formattedCitation":"(Anderson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Anderson 2001)</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999 permutations, where sewage treatment technique (i.e., decentralized or centralized) and </w:t>
      </w:r>
      <w:commentRangeStart w:id="193"/>
      <w:r>
        <w:rPr>
          <w:rFonts w:ascii="Times New Roman" w:eastAsia="Times New Roman" w:hAnsi="Times New Roman" w:cs="Times New Roman"/>
          <w:sz w:val="24"/>
          <w:szCs w:val="24"/>
        </w:rPr>
        <w:t xml:space="preserve">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commentRangeEnd w:id="193"/>
      <w:r w:rsidR="00A0641C">
        <w:rPr>
          <w:rStyle w:val="CommentReference"/>
        </w:rPr>
        <w:commentReference w:id="193"/>
      </w:r>
      <w:r>
        <w:rPr>
          <w:rFonts w:ascii="Times New Roman" w:eastAsia="Times New Roman" w:hAnsi="Times New Roman" w:cs="Times New Roman"/>
          <w:sz w:val="24"/>
          <w:szCs w:val="24"/>
        </w:rPr>
        <w:t>(i.e., in-season, off-season) were predictors of relative periphyton community abundance. Unlike traditional multivariate analyses of variance (MANOVA), PERMANOVA does not require assumptions of multivariate normality</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{"citationID":"aiUn9f8K","properties":{"formattedCitation":"(Anderson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(Anderson 2001)</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significant differences were identified, post-hoc SIMPER analysis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{"citationID":"nQQGcnhF","properties":{"formattedCitation":"(Clarke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(Clarke 1993)</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performed to identify which taxonomic groups most influenced site separation.</w:t>
      </w:r>
      <w:r w:rsidR="00C711C4">
        <w:rPr>
          <w:rFonts w:ascii="Times New Roman" w:eastAsia="Times New Roman" w:hAnsi="Times New Roman" w:cs="Times New Roman"/>
          <w:sz w:val="24"/>
          <w:szCs w:val="24"/>
        </w:rPr>
        <w:t xml:space="preserve"> Recognizing that sites may not separate in multivariate space, we also performed univariate </w:t>
      </w:r>
      <w:commentRangeStart w:id="194"/>
      <w:r w:rsidR="00C711C4">
        <w:rPr>
          <w:rFonts w:ascii="Times New Roman" w:eastAsia="Times New Roman" w:hAnsi="Times New Roman" w:cs="Times New Roman"/>
          <w:sz w:val="24"/>
          <w:szCs w:val="24"/>
        </w:rPr>
        <w:t xml:space="preserve">Type II SS ANOVAs, where NMDS1 and NMDS2 were responses to sewage treatment technique and </w:t>
      </w:r>
      <w:r w:rsidR="00E627DF">
        <w:rPr>
          <w:rFonts w:ascii="Times New Roman" w:eastAsia="Times New Roman" w:hAnsi="Times New Roman" w:cs="Times New Roman"/>
          <w:sz w:val="24"/>
          <w:szCs w:val="24"/>
        </w:rPr>
        <w:t>tourism season</w:t>
      </w:r>
      <w:r w:rsidR="00C711C4">
        <w:rPr>
          <w:rFonts w:ascii="Times New Roman" w:eastAsia="Times New Roman" w:hAnsi="Times New Roman" w:cs="Times New Roman"/>
          <w:sz w:val="24"/>
          <w:szCs w:val="24"/>
        </w:rPr>
        <w:t xml:space="preserve">. </w:t>
      </w:r>
      <w:commentRangeEnd w:id="194"/>
      <w:r w:rsidR="00070A83">
        <w:rPr>
          <w:rStyle w:val="CommentReference"/>
        </w:rPr>
        <w:commentReference w:id="194"/>
      </w:r>
      <w:r w:rsidR="00C711C4">
        <w:rPr>
          <w:rFonts w:ascii="Times New Roman" w:eastAsia="Times New Roman" w:hAnsi="Times New Roman" w:cs="Times New Roman"/>
          <w:sz w:val="24"/>
          <w:szCs w:val="24"/>
        </w:rPr>
        <w:t xml:space="preserve">This analysis would ultimately allow us to examine clustering within the multivariate space that may be present when consider each </w:t>
      </w:r>
      <w:commentRangeStart w:id="195"/>
      <w:r w:rsidR="00C711C4">
        <w:rPr>
          <w:rFonts w:ascii="Times New Roman" w:eastAsia="Times New Roman" w:hAnsi="Times New Roman" w:cs="Times New Roman"/>
          <w:sz w:val="24"/>
          <w:szCs w:val="24"/>
        </w:rPr>
        <w:t>NMDS axis independently</w:t>
      </w:r>
      <w:commentRangeEnd w:id="195"/>
      <w:r w:rsidR="00070A83">
        <w:rPr>
          <w:rStyle w:val="CommentReference"/>
        </w:rPr>
        <w:commentReference w:id="195"/>
      </w:r>
      <w:r w:rsidR="00C711C4">
        <w:rPr>
          <w:rFonts w:ascii="Times New Roman" w:eastAsia="Times New Roman" w:hAnsi="Times New Roman" w:cs="Times New Roman"/>
          <w:sz w:val="24"/>
          <w:szCs w:val="24"/>
        </w:rPr>
        <w:t xml:space="preserve">. </w:t>
      </w:r>
    </w:p>
    <w:p w14:paraId="2807A44E" w14:textId="77777777" w:rsidR="00A7754D" w:rsidRDefault="00A7754D">
      <w:pPr>
        <w:widowControl w:val="0"/>
        <w:spacing w:line="240" w:lineRule="auto"/>
        <w:rPr>
          <w:rFonts w:ascii="Times New Roman" w:eastAsia="Times New Roman" w:hAnsi="Times New Roman" w:cs="Times New Roman"/>
          <w:sz w:val="24"/>
          <w:szCs w:val="24"/>
        </w:rPr>
      </w:pPr>
    </w:p>
    <w:p w14:paraId="48371363" w14:textId="467506B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how spatial and temporal variation in lakeside development and human activity may influence periphyton stoichiometric ratios and fatty acid composition, we performed a series of ANOVAs with sewage treatment technique (e.g., decentralized or centralized)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timing (e.g., in-season, off-season) as predictors of </w:t>
      </w:r>
      <w:proofErr w:type="spellStart"/>
      <w:r>
        <w:rPr>
          <w:rFonts w:ascii="Times New Roman" w:eastAsia="Times New Roman" w:hAnsi="Times New Roman" w:cs="Times New Roman"/>
          <w:sz w:val="24"/>
          <w:szCs w:val="24"/>
        </w:rPr>
        <w:t>Carbon:Nitrogen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w:t>
      </w:r>
    </w:p>
    <w:p w14:paraId="03EF88A5" w14:textId="77777777" w:rsidR="00A7754D" w:rsidRDefault="00A7754D">
      <w:pPr>
        <w:widowControl w:val="0"/>
        <w:spacing w:line="240" w:lineRule="auto"/>
        <w:rPr>
          <w:rFonts w:ascii="Times New Roman" w:eastAsia="Times New Roman" w:hAnsi="Times New Roman" w:cs="Times New Roman"/>
          <w:sz w:val="24"/>
          <w:szCs w:val="24"/>
        </w:rPr>
      </w:pPr>
    </w:p>
    <w:p w14:paraId="1759E6F4" w14:textId="77A35D7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To understand how sewage treatment technique and temporal position to tourism may influence multivariate fatty acid signatures, we performed a </w:t>
      </w:r>
      <w:del w:id="196" w:author="Hampton, Stephanie" w:date="2021-07-31T13:34:00Z">
        <w:r w:rsidDel="006627BB">
          <w:rPr>
            <w:rFonts w:ascii="Times New Roman" w:eastAsia="Times New Roman" w:hAnsi="Times New Roman" w:cs="Times New Roman"/>
            <w:sz w:val="24"/>
            <w:szCs w:val="24"/>
          </w:rPr>
          <w:delText>non-metric multidimensional scaling</w:delText>
        </w:r>
      </w:del>
      <w:ins w:id="197" w:author="Hampton, Stephanie" w:date="2021-07-31T13:34:00Z">
        <w:r w:rsidR="006627BB">
          <w:rPr>
            <w:rFonts w:ascii="Times New Roman" w:eastAsia="Times New Roman" w:hAnsi="Times New Roman" w:cs="Times New Roman"/>
            <w:sz w:val="24"/>
            <w:szCs w:val="24"/>
          </w:rPr>
          <w:t>NMDS</w:t>
        </w:r>
      </w:ins>
      <w:r>
        <w:rPr>
          <w:rFonts w:ascii="Times New Roman" w:eastAsia="Times New Roman" w:hAnsi="Times New Roman" w:cs="Times New Roman"/>
          <w:sz w:val="24"/>
          <w:szCs w:val="24"/>
        </w:rPr>
        <w:t xml:space="preserve"> with Bray-Curtis similarity of all fatty acids constituting more than 1% of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proportions, and then visualized the NMDS in </w:t>
      </w:r>
      <w:r w:rsidR="009A42D7">
        <w:rPr>
          <w:rFonts w:ascii="Times New Roman" w:eastAsia="Times New Roman" w:hAnsi="Times New Roman" w:cs="Times New Roman"/>
          <w:sz w:val="24"/>
          <w:szCs w:val="24"/>
        </w:rPr>
        <w:t>two-dimensional</w:t>
      </w:r>
      <w:r>
        <w:rPr>
          <w:rFonts w:ascii="Times New Roman" w:eastAsia="Times New Roman" w:hAnsi="Times New Roman" w:cs="Times New Roman"/>
          <w:sz w:val="24"/>
          <w:szCs w:val="24"/>
        </w:rPr>
        <w:t xml:space="preserve"> space. To test differences between relative fatty acid abundance, we performed a </w:t>
      </w:r>
      <w:r w:rsidR="00087E84">
        <w:rPr>
          <w:rFonts w:ascii="Times New Roman" w:eastAsia="Times New Roman" w:hAnsi="Times New Roman" w:cs="Times New Roman"/>
          <w:sz w:val="24"/>
          <w:szCs w:val="24"/>
        </w:rPr>
        <w:t xml:space="preserve">PERMANOVA </w:t>
      </w:r>
      <w:r>
        <w:rPr>
          <w:rFonts w:ascii="Times New Roman" w:eastAsia="Times New Roman" w:hAnsi="Times New Roman" w:cs="Times New Roman"/>
          <w:sz w:val="24"/>
          <w:szCs w:val="24"/>
        </w:rPr>
        <w:t xml:space="preserve">with 999 permutations, where sewage treatment technique and 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were predictors of the entire periphyton fatty acid profile. When significant differences were identified, post-hoc SIMPER analysis was performed to identify which fatty acids most influenced site separation. </w:t>
      </w:r>
      <w:r w:rsidR="00C711C4" w:rsidRPr="006627BB">
        <w:rPr>
          <w:rFonts w:ascii="Times New Roman" w:eastAsia="Times New Roman" w:hAnsi="Times New Roman" w:cs="Times New Roman"/>
          <w:sz w:val="24"/>
          <w:szCs w:val="24"/>
          <w:highlight w:val="yellow"/>
          <w:rPrChange w:id="198" w:author="Hampton, Stephanie" w:date="2021-07-31T13:34:00Z">
            <w:rPr>
              <w:rFonts w:ascii="Times New Roman" w:eastAsia="Times New Roman" w:hAnsi="Times New Roman" w:cs="Times New Roman"/>
              <w:sz w:val="24"/>
              <w:szCs w:val="24"/>
            </w:rPr>
          </w:rPrChange>
        </w:rPr>
        <w:t xml:space="preserve">As with periphyton community composition, we also performed univariate ANOVAs with NMDS1 and NMDS2 scores as a response to sewage treatment technique and </w:t>
      </w:r>
      <w:r w:rsidR="00E627DF" w:rsidRPr="006627BB">
        <w:rPr>
          <w:rFonts w:ascii="Times New Roman" w:eastAsia="Times New Roman" w:hAnsi="Times New Roman" w:cs="Times New Roman"/>
          <w:sz w:val="24"/>
          <w:szCs w:val="24"/>
          <w:highlight w:val="yellow"/>
          <w:rPrChange w:id="199" w:author="Hampton, Stephanie" w:date="2021-07-31T13:34:00Z">
            <w:rPr>
              <w:rFonts w:ascii="Times New Roman" w:eastAsia="Times New Roman" w:hAnsi="Times New Roman" w:cs="Times New Roman"/>
              <w:sz w:val="24"/>
              <w:szCs w:val="24"/>
            </w:rPr>
          </w:rPrChange>
        </w:rPr>
        <w:t>tourism season</w:t>
      </w:r>
      <w:r w:rsidR="00C711C4">
        <w:rPr>
          <w:rFonts w:ascii="Times New Roman" w:eastAsia="Times New Roman" w:hAnsi="Times New Roman" w:cs="Times New Roman"/>
          <w:sz w:val="24"/>
          <w:szCs w:val="24"/>
        </w:rPr>
        <w:t xml:space="preserve">. </w:t>
      </w:r>
    </w:p>
    <w:p w14:paraId="1D2CBF82" w14:textId="58BBA3C2" w:rsidR="003B1E7C" w:rsidRDefault="003B1E7C">
      <w:pPr>
        <w:widowControl w:val="0"/>
        <w:spacing w:line="240" w:lineRule="auto"/>
        <w:rPr>
          <w:rFonts w:ascii="Times New Roman" w:eastAsia="Times New Roman" w:hAnsi="Times New Roman" w:cs="Times New Roman"/>
          <w:sz w:val="24"/>
          <w:szCs w:val="24"/>
        </w:rPr>
      </w:pPr>
    </w:p>
    <w:p w14:paraId="318638E5" w14:textId="53F5E1AF" w:rsidR="003B1E7C" w:rsidRDefault="003B1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aggregation routines and statistical analyses were performed using the R Statistical Environment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{"citationID":"s2AnJ0st","properties":{"formattedCitation":"(R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(R Core Team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{"citationID":"JlgMssRs","properties":{"formattedCitation":"(Wickham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(Wickham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vegan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{"citationID":"dBbzOCaZ","properties":{"formattedCitation":"(Oksanen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(Oksanen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{"citationID":"SyJT5oQu","properties":{"formattedCitation":"(Fox and Weisberg 2019)","plainCitation":"(Fox and Weisberg 2019)","noteIndex":0},"citationItems":[{"id":4666,"uris":["http://zotero.org/users/2645460/items/RWCRVHLI"],"uri":["http://zotero.org/users/2645460/items/RWCRVHLI"],"itemData":{"id":4666,"type":"book","edition":"Third","event-place":"Thousand Oaks CA","publisher":"Sage","publisher-place":"Thousand Oaks CA","title":"An R Companion to Applied Regression","URL":"https://socialsciences.mcmaster.ca/jfox/Books/Companion/","author":[{"family":"Fox","given":"John"},{"family":"Weisberg","given":"Sanford"}],"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(Fox and Weisberg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lubridate</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{"citationID":"fnUaxcWi","properties":{"formattedCitation":"(Grolemund and Wickham 2011)","plainCitation":"(Grolemund and Wickham 2011)","noteIndex":0},"citationItems":[{"id":4674,"uris":["http://zotero.org/users/2645460/items/IZV5AF8H"],"uri":["http://zotero.org/users/2645460/items/IZV5AF8H"],"itemData":{"id":4674,"type":"article-journal","container-title":"Journal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Grolemund</w:t>
      </w:r>
      <w:proofErr w:type="spellEnd"/>
      <w:r w:rsidR="007E6DA6" w:rsidRPr="007E6DA6">
        <w:rPr>
          <w:rFonts w:ascii="Times New Roman" w:hAnsi="Times New Roman" w:cs="Times New Roman"/>
          <w:sz w:val="24"/>
        </w:rPr>
        <w:t xml:space="preserve"> and Wickham 2011)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stringi</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{"citationID":"NH6OcsBP","properties":{"formattedCitation":"(Gagolewski 2020)","plainCitation":"(Gagolewski 2020)","noteIndex":0},"citationItems":[{"id":4675,"uris":["http://zotero.org/users/2645460/items/5AVBV3VU"],"uri":["http://zotero.org/users/2645460/items/5AVBV3VU"],"itemData":{"id":4675,"type":"book","title":"R package stringi: Character string processing facilities","URL":"http://www.gagolewski.com/software/stringi/","author":[{"family":"Gagolewski","given":"Marek"}],"issued":{"date-parts":[["2020"]]}}}],"schema":"https://github.com/citation-style-language/schema/raw/master/csl-citation.json"}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Gagolewski</w:t>
      </w:r>
      <w:proofErr w:type="spellEnd"/>
      <w:r w:rsidR="007E6DA6" w:rsidRPr="007E6DA6">
        <w:rPr>
          <w:rFonts w:ascii="Times New Roman" w:hAnsi="Times New Roman" w:cs="Times New Roman"/>
          <w:sz w:val="24"/>
        </w:rPr>
        <w:t xml:space="preserve">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janitor</w:t>
      </w:r>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{"citationID":"heqY15YE","properties":{"formattedCitation":"(Firke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Firke</w:t>
      </w:r>
      <w:proofErr w:type="spellEnd"/>
      <w:r w:rsidR="007E6DA6" w:rsidRPr="007E6DA6">
        <w:rPr>
          <w:rFonts w:ascii="Times New Roman" w:hAnsi="Times New Roman" w:cs="Times New Roman"/>
          <w:sz w:val="24"/>
        </w:rPr>
        <w:t xml:space="preserve">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ggpubr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{"citationID":"IHv4xm1C","properties":{"formattedCitation":"(Kassambara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Kassambara</w:t>
      </w:r>
      <w:proofErr w:type="spellEnd"/>
      <w:r w:rsidR="007E6DA6" w:rsidRPr="007E6DA6">
        <w:rPr>
          <w:rFonts w:ascii="Times New Roman" w:hAnsi="Times New Roman" w:cs="Times New Roman"/>
          <w:sz w:val="24"/>
        </w:rPr>
        <w:t xml:space="preserv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ggrepel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{"citationID":"pb3fA7T0","properties":{"formattedCitation":"(Slowikowski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Slowikowski</w:t>
      </w:r>
      <w:proofErr w:type="spellEnd"/>
      <w:r w:rsidR="007E6DA6" w:rsidRPr="007E6DA6">
        <w:rPr>
          <w:rFonts w:ascii="Times New Roman" w:hAnsi="Times New Roman" w:cs="Times New Roman"/>
          <w:sz w:val="24"/>
        </w:rPr>
        <w:t xml:space="preserv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viridis</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{"citationID":"f1qjSch7","properties":{"formattedCitation":"(Garnier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(Garnier 2018)</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rnaturalearth</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{"citationID":"zYokYS4I","properties":{"formattedCitation":"(South 2017)","plainCitation":"(South 2017)","noteIndex":0},"citationItems":[{"id":4668,"uris":["http://zotero.org/users/2645460/items/EC2FQNZ5"],"uri":["http://zotero.org/users/2645460/items/EC2FQNZ5"],"itemData":{"id":4668,"type":"book","title":"rnaturalearth: World Map Data from Natural Earth","URL":"https://CRAN.R-project.org/package=rnaturalearth","author":[{"family":"South","given":"Andy"}],"issued":{"date-parts":[["2017"]]}}}],"schema":"https://github.com/citation-style-language/schema/raw/master/csl-citation.json"}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(South 2017)</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ggspatial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{"citationID":"SN5Xm2Iy","properties":{"formattedCitation":"(Dunnington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t>
      </w:r>
      <w:proofErr w:type="spellStart"/>
      <w:r w:rsidR="007E6DA6" w:rsidRPr="007E6DA6">
        <w:rPr>
          <w:rFonts w:ascii="Times New Roman" w:hAnsi="Times New Roman" w:cs="Times New Roman"/>
          <w:sz w:val="24"/>
        </w:rPr>
        <w:t>Dunnington</w:t>
      </w:r>
      <w:proofErr w:type="spellEnd"/>
      <w:r w:rsidR="007E6DA6" w:rsidRPr="007E6DA6">
        <w:rPr>
          <w:rFonts w:ascii="Times New Roman" w:hAnsi="Times New Roman" w:cs="Times New Roman"/>
          <w:sz w:val="24"/>
        </w:rPr>
        <w:t xml:space="preserve">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ggstar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{"citationID":"bRWkwVMZ","properties":{"formattedCitation":"(Xu 2021)","plainCitation":"(Xu 2021)","noteIndex":0},"citationItems":[{"id":4672,"uris":["http://zotero.org/users/2645460/items/SNS6BVZG"],"uri":["http://zotero.org/users/2645460/items/SNS6BVZG"],"itemData":{"id":4672,"type":"book","title":"ggstar: Multiple Geometric Shape Point Layer for 'ggplot2'","URL":"https://CRAN.R-project.org/package=ggstar","author":[{"family":"Xu","given":"Shuangbin"}],"issued":{"date-parts":[["2021"]]}}}],"schema":"https://github.com/citation-style-language/schema/raw/master/csl-citation.json"}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(Xu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cowplot</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{"citationID":"Ftx2UZ0E","properties":{"formattedCitation":"(Wilke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(Wilke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t xml:space="preserve">and sf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{"citationID":"pRhBr2r4","properties":{"formattedCitation":"(Pebesma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(Pebesma 2018)</w:t>
      </w:r>
      <w:r w:rsidR="007E6DA6">
        <w:rPr>
          <w:rFonts w:ascii="Times New Roman" w:eastAsia="Times New Roman" w:hAnsi="Times New Roman" w:cs="Times New Roman"/>
          <w:sz w:val="24"/>
          <w:szCs w:val="24"/>
        </w:rPr>
        <w:fldChar w:fldCharType="end"/>
      </w:r>
      <w:r w:rsidR="007E6DA6">
        <w:rPr>
          <w:rFonts w:ascii="Times New Roman" w:eastAsia="Times New Roman" w:hAnsi="Times New Roman" w:cs="Times New Roman"/>
          <w:sz w:val="24"/>
          <w:szCs w:val="24"/>
        </w:rPr>
        <w:t xml:space="preserve"> packages. All R code </w:t>
      </w:r>
      <w:r w:rsidR="004000FA">
        <w:rPr>
          <w:rFonts w:ascii="Times New Roman" w:eastAsia="Times New Roman" w:hAnsi="Times New Roman" w:cs="Times New Roman"/>
          <w:sz w:val="24"/>
          <w:szCs w:val="24"/>
        </w:rPr>
        <w:t>can be accessed from</w:t>
      </w:r>
      <w:r w:rsidR="007E6DA6">
        <w:rPr>
          <w:rFonts w:ascii="Times New Roman" w:eastAsia="Times New Roman" w:hAnsi="Times New Roman" w:cs="Times New Roman"/>
          <w:sz w:val="24"/>
          <w:szCs w:val="24"/>
        </w:rPr>
        <w:t xml:space="preserve"> this project’s GitHub Repository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4000FA">
        <w:rPr>
          <w:rFonts w:ascii="Times New Roman" w:eastAsia="Times New Roman" w:hAnsi="Times New Roman" w:cs="Times New Roman"/>
          <w:sz w:val="24"/>
          <w:szCs w:val="24"/>
        </w:rPr>
        <w:t>,</w:t>
      </w:r>
      <w:r w:rsidR="007E6DA6">
        <w:rPr>
          <w:rFonts w:ascii="Times New Roman" w:eastAsia="Times New Roman" w:hAnsi="Times New Roman" w:cs="Times New Roman"/>
          <w:sz w:val="24"/>
          <w:szCs w:val="24"/>
        </w:rPr>
        <w:t xml:space="preserve"> and </w:t>
      </w:r>
      <w:r w:rsidR="004000FA">
        <w:rPr>
          <w:rFonts w:ascii="Times New Roman" w:eastAsia="Times New Roman" w:hAnsi="Times New Roman" w:cs="Times New Roman"/>
          <w:sz w:val="24"/>
          <w:szCs w:val="24"/>
        </w:rPr>
        <w:t xml:space="preserve">all </w:t>
      </w:r>
      <w:r w:rsidR="007E6DA6">
        <w:rPr>
          <w:rFonts w:ascii="Times New Roman" w:eastAsia="Times New Roman" w:hAnsi="Times New Roman" w:cs="Times New Roman"/>
          <w:sz w:val="24"/>
          <w:szCs w:val="24"/>
        </w:rPr>
        <w:t xml:space="preserve">associated </w:t>
      </w:r>
      <w:r w:rsidR="00C4279C">
        <w:rPr>
          <w:rFonts w:ascii="Times New Roman" w:eastAsia="Times New Roman" w:hAnsi="Times New Roman" w:cs="Times New Roman"/>
          <w:sz w:val="24"/>
          <w:szCs w:val="24"/>
        </w:rPr>
        <w:t xml:space="preserve">data </w:t>
      </w:r>
      <w:r w:rsidR="004000FA">
        <w:rPr>
          <w:rFonts w:ascii="Times New Roman" w:eastAsia="Times New Roman" w:hAnsi="Times New Roman" w:cs="Times New Roman"/>
          <w:sz w:val="24"/>
          <w:szCs w:val="24"/>
        </w:rPr>
        <w:t xml:space="preserve">can be found on this project’s </w:t>
      </w:r>
      <w:r w:rsidR="007E6DA6">
        <w:rPr>
          <w:rFonts w:ascii="Times New Roman" w:eastAsia="Times New Roman" w:hAnsi="Times New Roman" w:cs="Times New Roman"/>
          <w:sz w:val="24"/>
          <w:szCs w:val="24"/>
        </w:rPr>
        <w:t>Open Science Framework portal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C711C4">
        <w:rPr>
          <w:rFonts w:ascii="Times New Roman" w:eastAsia="Times New Roman" w:hAnsi="Times New Roman" w:cs="Times New Roman"/>
          <w:sz w:val="24"/>
          <w:szCs w:val="24"/>
        </w:rPr>
        <w:t xml:space="preserve"> All R scripts were written by one person (MFM) and then independently reviewed by another co-author (MRB) to assess scripts for accuracy, reproducibility, and clarity of comments. </w:t>
      </w:r>
    </w:p>
    <w:p w14:paraId="6EFDDD47" w14:textId="77777777" w:rsidR="00A7754D" w:rsidRDefault="00A7754D">
      <w:pPr>
        <w:widowControl w:val="0"/>
        <w:spacing w:line="240" w:lineRule="auto"/>
        <w:rPr>
          <w:rFonts w:ascii="Times New Roman" w:eastAsia="Times New Roman" w:hAnsi="Times New Roman" w:cs="Times New Roman"/>
          <w:sz w:val="24"/>
          <w:szCs w:val="24"/>
        </w:rPr>
      </w:pPr>
    </w:p>
    <w:p w14:paraId="1C1EE74E"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689C4E36" w14:textId="77777777" w:rsidR="00A7754D" w:rsidRDefault="00A7754D">
      <w:pPr>
        <w:widowControl w:val="0"/>
        <w:spacing w:line="240" w:lineRule="auto"/>
        <w:rPr>
          <w:rFonts w:ascii="Times New Roman" w:eastAsia="Times New Roman" w:hAnsi="Times New Roman" w:cs="Times New Roman"/>
          <w:sz w:val="24"/>
          <w:szCs w:val="24"/>
        </w:rPr>
      </w:pPr>
    </w:p>
    <w:p w14:paraId="4F715445"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 Scaled Inverse Distance Weighted (TSIDW) Population</w:t>
      </w:r>
    </w:p>
    <w:p w14:paraId="49BAAF10" w14:textId="77777777" w:rsidR="00A7754D" w:rsidRDefault="00A7754D">
      <w:pPr>
        <w:widowControl w:val="0"/>
        <w:spacing w:line="240" w:lineRule="auto"/>
        <w:rPr>
          <w:rFonts w:ascii="Times New Roman" w:eastAsia="Times New Roman" w:hAnsi="Times New Roman" w:cs="Times New Roman"/>
          <w:sz w:val="24"/>
          <w:szCs w:val="24"/>
        </w:rPr>
      </w:pPr>
    </w:p>
    <w:p w14:paraId="19DAC40B" w14:textId="29BDFA1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Spatially, </w:t>
      </w:r>
      <w:commentRangeStart w:id="200"/>
      <w:r>
        <w:rPr>
          <w:rFonts w:ascii="Times New Roman" w:eastAsia="Times New Roman" w:hAnsi="Times New Roman" w:cs="Times New Roman"/>
          <w:sz w:val="24"/>
          <w:szCs w:val="24"/>
        </w:rPr>
        <w:t xml:space="preserve">TSIDW population </w:t>
      </w:r>
      <w:commentRangeEnd w:id="200"/>
      <w:r w:rsidR="00E07439">
        <w:rPr>
          <w:rStyle w:val="CommentReference"/>
        </w:rPr>
        <w:commentReference w:id="200"/>
      </w:r>
      <w:r>
        <w:rPr>
          <w:rFonts w:ascii="Times New Roman" w:eastAsia="Times New Roman" w:hAnsi="Times New Roman" w:cs="Times New Roman"/>
          <w:sz w:val="24"/>
          <w:szCs w:val="24"/>
        </w:rPr>
        <w:t xml:space="preserve">indicated </w:t>
      </w:r>
      <w:r w:rsidR="00C711C4">
        <w:rPr>
          <w:rFonts w:ascii="Times New Roman" w:eastAsia="Times New Roman" w:hAnsi="Times New Roman" w:cs="Times New Roman"/>
          <w:sz w:val="24"/>
          <w:szCs w:val="24"/>
        </w:rPr>
        <w:t xml:space="preserve">higher </w:t>
      </w:r>
      <w:r>
        <w:rPr>
          <w:rFonts w:ascii="Times New Roman" w:eastAsia="Times New Roman" w:hAnsi="Times New Roman" w:cs="Times New Roman"/>
          <w:sz w:val="24"/>
          <w:szCs w:val="24"/>
        </w:rPr>
        <w:t xml:space="preserve">human </w:t>
      </w:r>
      <w:r w:rsidR="00C711C4">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population</w:t>
      </w:r>
      <w:r w:rsidR="00C711C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 the northeastern part of the lake, which is likely due to the town of Bigfork being a larger population hub</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xml:space="preserve">. Temporally, </w:t>
      </w:r>
      <w:commentRangeStart w:id="201"/>
      <w:r>
        <w:rPr>
          <w:rFonts w:ascii="Times New Roman" w:eastAsia="Times New Roman" w:hAnsi="Times New Roman" w:cs="Times New Roman"/>
          <w:sz w:val="24"/>
          <w:szCs w:val="24"/>
        </w:rPr>
        <w:t xml:space="preserve">TSIDW population highlighted </w:t>
      </w:r>
      <w:commentRangeEnd w:id="201"/>
      <w:r w:rsidR="00E07439">
        <w:rPr>
          <w:rStyle w:val="CommentReference"/>
        </w:rPr>
        <w:commentReference w:id="201"/>
      </w:r>
      <w:r>
        <w:rPr>
          <w:rFonts w:ascii="Times New Roman" w:eastAsia="Times New Roman" w:hAnsi="Times New Roman" w:cs="Times New Roman"/>
          <w:sz w:val="24"/>
          <w:szCs w:val="24"/>
        </w:rPr>
        <w:t>the fluctuations in human population through time</w:t>
      </w:r>
      <w:r w:rsidR="00C711C4">
        <w:rPr>
          <w:rFonts w:ascii="Times New Roman" w:eastAsia="Times New Roman" w:hAnsi="Times New Roman" w:cs="Times New Roman"/>
          <w:sz w:val="24"/>
          <w:szCs w:val="24"/>
        </w:rPr>
        <w:t>, in particular</w:t>
      </w:r>
      <w:r>
        <w:rPr>
          <w:rFonts w:ascii="Times New Roman" w:eastAsia="Times New Roman" w:hAnsi="Times New Roman" w:cs="Times New Roman"/>
          <w:sz w:val="24"/>
          <w:szCs w:val="24"/>
        </w:rPr>
        <w:t xml:space="preserve"> in the southernmost portion of Flathead Lake, near the town of Polson</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xml:space="preserve">. Statistically, TSIDW population tended to be significantly higher at locations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7.99, p = 0.006</w:t>
      </w:r>
      <w:r w:rsidR="0009123B">
        <w:rPr>
          <w:rFonts w:ascii="Times New Roman" w:eastAsia="Times New Roman" w:hAnsi="Times New Roman" w:cs="Times New Roman"/>
          <w:sz w:val="24"/>
          <w:szCs w:val="24"/>
        </w:rPr>
        <w:t>; Figure 4A</w:t>
      </w:r>
      <w:r>
        <w:rPr>
          <w:rFonts w:ascii="Times New Roman" w:eastAsia="Times New Roman" w:hAnsi="Times New Roman" w:cs="Times New Roman"/>
          <w:sz w:val="24"/>
          <w:szCs w:val="24"/>
        </w:rPr>
        <w:t xml:space="preserve">) than sewage treatment technique, although patterns qualitatively suggested </w:t>
      </w:r>
      <w:commentRangeStart w:id="202"/>
      <w:r w:rsidR="00C711C4">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lower human populations were generally near sites with decentralized wastewater treatment and higher </w:t>
      </w:r>
      <w:r w:rsidR="00C711C4">
        <w:rPr>
          <w:rFonts w:ascii="Times New Roman" w:eastAsia="Times New Roman" w:hAnsi="Times New Roman" w:cs="Times New Roman"/>
          <w:sz w:val="24"/>
          <w:szCs w:val="24"/>
        </w:rPr>
        <w:t xml:space="preserve">human </w:t>
      </w:r>
      <w:r>
        <w:rPr>
          <w:rFonts w:ascii="Times New Roman" w:eastAsia="Times New Roman" w:hAnsi="Times New Roman" w:cs="Times New Roman"/>
          <w:sz w:val="24"/>
          <w:szCs w:val="24"/>
        </w:rPr>
        <w:t xml:space="preserve">populations </w:t>
      </w:r>
      <w:r w:rsidR="00C711C4">
        <w:rPr>
          <w:rFonts w:ascii="Times New Roman" w:eastAsia="Times New Roman" w:hAnsi="Times New Roman" w:cs="Times New Roman"/>
          <w:sz w:val="24"/>
          <w:szCs w:val="24"/>
        </w:rPr>
        <w:t xml:space="preserve">were located </w:t>
      </w:r>
      <w:r>
        <w:rPr>
          <w:rFonts w:ascii="Times New Roman" w:eastAsia="Times New Roman" w:hAnsi="Times New Roman" w:cs="Times New Roman"/>
          <w:sz w:val="24"/>
          <w:szCs w:val="24"/>
        </w:rPr>
        <w:t>near sites with centralized wastewater treatment</w:t>
      </w:r>
      <w:commentRangeEnd w:id="202"/>
      <w:r w:rsidR="006B1372">
        <w:rPr>
          <w:rStyle w:val="CommentReference"/>
        </w:rPr>
        <w:commentReference w:id="202"/>
      </w:r>
      <w:r>
        <w:rPr>
          <w:rFonts w:ascii="Times New Roman" w:eastAsia="Times New Roman" w:hAnsi="Times New Roman" w:cs="Times New Roman"/>
          <w:sz w:val="24"/>
          <w:szCs w:val="24"/>
        </w:rPr>
        <w:t xml:space="preserve">. </w:t>
      </w:r>
    </w:p>
    <w:p w14:paraId="789F9B8E" w14:textId="77777777" w:rsidR="00A7754D" w:rsidRDefault="00A7754D">
      <w:pPr>
        <w:widowControl w:val="0"/>
        <w:spacing w:line="240" w:lineRule="auto"/>
        <w:rPr>
          <w:rFonts w:ascii="Times New Roman" w:eastAsia="Times New Roman" w:hAnsi="Times New Roman" w:cs="Times New Roman"/>
          <w:sz w:val="24"/>
          <w:szCs w:val="24"/>
        </w:rPr>
      </w:pPr>
    </w:p>
    <w:p w14:paraId="1E1F945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Water Samples</w:t>
      </w:r>
    </w:p>
    <w:p w14:paraId="3C89B979" w14:textId="77777777" w:rsidR="00A7754D" w:rsidRDefault="00A7754D">
      <w:pPr>
        <w:widowControl w:val="0"/>
        <w:spacing w:line="240" w:lineRule="auto"/>
        <w:rPr>
          <w:rFonts w:ascii="Times New Roman" w:eastAsia="Times New Roman" w:hAnsi="Times New Roman" w:cs="Times New Roman"/>
          <w:i/>
          <w:sz w:val="24"/>
          <w:szCs w:val="24"/>
        </w:rPr>
      </w:pPr>
    </w:p>
    <w:p w14:paraId="0A9D2CD4" w14:textId="7515FEA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Nearshore nutrient concentrations differed significantly across our sampling locations and throughout time (Figure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Nitrate and nitrite concentrations were significantly </w:t>
      </w:r>
      <w:r w:rsidR="0019162C">
        <w:rPr>
          <w:rFonts w:ascii="Times New Roman" w:eastAsia="Times New Roman" w:hAnsi="Times New Roman" w:cs="Times New Roman"/>
          <w:sz w:val="24"/>
          <w:szCs w:val="24"/>
        </w:rPr>
        <w:t xml:space="preserve">higher at sites with </w:t>
      </w:r>
      <w:r w:rsidR="00306C8D">
        <w:rPr>
          <w:rFonts w:ascii="Times New Roman" w:eastAsia="Times New Roman" w:hAnsi="Times New Roman" w:cs="Times New Roman"/>
          <w:sz w:val="24"/>
          <w:szCs w:val="24"/>
        </w:rPr>
        <w:t>de</w:t>
      </w:r>
      <w:r w:rsidR="0019162C">
        <w:rPr>
          <w:rFonts w:ascii="Times New Roman" w:eastAsia="Times New Roman" w:hAnsi="Times New Roman" w:cs="Times New Roman"/>
          <w:sz w:val="24"/>
          <w:szCs w:val="24"/>
        </w:rPr>
        <w:t xml:space="preserve">centralized </w:t>
      </w:r>
      <w:r>
        <w:rPr>
          <w:rFonts w:ascii="Times New Roman" w:eastAsia="Times New Roman" w:hAnsi="Times New Roman" w:cs="Times New Roman"/>
          <w:sz w:val="24"/>
          <w:szCs w:val="24"/>
        </w:rPr>
        <w:t>sewage treatment (F = 6.35, p = 0.02)</w:t>
      </w:r>
      <w:r w:rsidR="00306C8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w:t>
      </w:r>
      <w:r w:rsidR="00306C8D">
        <w:rPr>
          <w:rFonts w:ascii="Times New Roman" w:eastAsia="Times New Roman" w:hAnsi="Times New Roman" w:cs="Times New Roman"/>
          <w:sz w:val="24"/>
          <w:szCs w:val="24"/>
        </w:rPr>
        <w:t xml:space="preserve">there was no difference in concentrations based on </w:t>
      </w:r>
      <w:r>
        <w:rPr>
          <w:rFonts w:ascii="Times New Roman" w:eastAsia="Times New Roman" w:hAnsi="Times New Roman" w:cs="Times New Roman"/>
          <w:sz w:val="24"/>
          <w:szCs w:val="24"/>
        </w:rPr>
        <w:t xml:space="preserve">temporal position in the tourism season (F = 0.05, p = 0.82) and the interaction of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sewage treatment technique (F = 1.33, p = 0.26). Ammonia concentrations were only significantly different for the interaction of sewage treatment technique and tourism season (F = 6.72, p = 0.01) but not for sewage treatment (F = 1.21, p = 0.28)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0.57, p = 0.45) independently. Soluble reactive phosphorus concentrations </w:t>
      </w:r>
      <w:r>
        <w:rPr>
          <w:rFonts w:ascii="Times New Roman" w:eastAsia="Times New Roman" w:hAnsi="Times New Roman" w:cs="Times New Roman"/>
          <w:sz w:val="24"/>
          <w:szCs w:val="24"/>
        </w:rPr>
        <w:lastRenderedPageBreak/>
        <w:t xml:space="preserve">were significantly </w:t>
      </w:r>
      <w:r w:rsidR="00306C8D">
        <w:rPr>
          <w:rFonts w:ascii="Times New Roman" w:eastAsia="Times New Roman" w:hAnsi="Times New Roman" w:cs="Times New Roman"/>
          <w:sz w:val="24"/>
          <w:szCs w:val="24"/>
        </w:rPr>
        <w:t>higher at sites with centralized</w:t>
      </w:r>
      <w:r>
        <w:rPr>
          <w:rFonts w:ascii="Times New Roman" w:eastAsia="Times New Roman" w:hAnsi="Times New Roman" w:cs="Times New Roman"/>
          <w:sz w:val="24"/>
          <w:szCs w:val="24"/>
        </w:rPr>
        <w:t xml:space="preserve"> sewage treatment (F = 23.79, p &lt; 0.001), </w:t>
      </w:r>
      <w:r w:rsidR="00306C8D">
        <w:rPr>
          <w:rFonts w:ascii="Times New Roman" w:eastAsia="Times New Roman" w:hAnsi="Times New Roman" w:cs="Times New Roman"/>
          <w:sz w:val="24"/>
          <w:szCs w:val="24"/>
        </w:rPr>
        <w:t xml:space="preserve">at timepoints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7.93, p = 0.007), and </w:t>
      </w:r>
      <w:r w:rsidR="00306C8D">
        <w:rPr>
          <w:rFonts w:ascii="Times New Roman" w:eastAsia="Times New Roman" w:hAnsi="Times New Roman" w:cs="Times New Roman"/>
          <w:sz w:val="24"/>
          <w:szCs w:val="24"/>
        </w:rPr>
        <w:t>there was a significant interaction between s</w:t>
      </w:r>
      <w:r>
        <w:rPr>
          <w:rFonts w:ascii="Times New Roman" w:eastAsia="Times New Roman" w:hAnsi="Times New Roman" w:cs="Times New Roman"/>
          <w:sz w:val="24"/>
          <w:szCs w:val="24"/>
        </w:rPr>
        <w:t xml:space="preserve">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26.45, p &lt; 0.001). For bulk nutrients, total nitrogen (F = 12.23, p = 0.001) as well as total phosphorus (F = 4.57, p = 0.04) were significantly </w:t>
      </w:r>
      <w:r w:rsidR="00306C8D">
        <w:rPr>
          <w:rFonts w:ascii="Times New Roman" w:eastAsia="Times New Roman" w:hAnsi="Times New Roman" w:cs="Times New Roman"/>
          <w:sz w:val="24"/>
          <w:szCs w:val="24"/>
        </w:rPr>
        <w:t>higher following the tourism season</w:t>
      </w:r>
      <w:r>
        <w:rPr>
          <w:rFonts w:ascii="Times New Roman" w:eastAsia="Times New Roman" w:hAnsi="Times New Roman" w:cs="Times New Roman"/>
          <w:sz w:val="24"/>
          <w:szCs w:val="24"/>
        </w:rPr>
        <w:t xml:space="preserve">. </w:t>
      </w:r>
    </w:p>
    <w:p w14:paraId="4ACD7AA3" w14:textId="77777777" w:rsidR="00A7754D" w:rsidRDefault="00A7754D">
      <w:pPr>
        <w:widowControl w:val="0"/>
        <w:spacing w:line="240" w:lineRule="auto"/>
        <w:rPr>
          <w:rFonts w:ascii="Times New Roman" w:eastAsia="Times New Roman" w:hAnsi="Times New Roman" w:cs="Times New Roman"/>
          <w:sz w:val="24"/>
          <w:szCs w:val="24"/>
        </w:rPr>
      </w:pPr>
    </w:p>
    <w:p w14:paraId="47E68CD7" w14:textId="4BCA7D8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PPCPs detected within the water column included caffeine, paraxanthine/1,7-dimethylxanthine, acetaminophen/paracetamol, cotinine, cimetidine, and warfarin. PPCPs not detected included carbamazepine, codeine, diphenhydramine, sulfamethoxazole, thiabendazole, and trimethoprim. Total PPCP concentrations were only significantly different for the interaction of sewage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4.97, p =  0.03</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xml:space="preserve">). When considering concentrations observed at sites with centralized and decentralized treatment separately, PPCP concentrations observed at sites with decentralized treatment were significantly </w:t>
      </w:r>
      <w:r w:rsidR="00C711C4">
        <w:rPr>
          <w:rFonts w:ascii="Times New Roman" w:eastAsia="Times New Roman" w:hAnsi="Times New Roman" w:cs="Times New Roman"/>
          <w:sz w:val="24"/>
          <w:szCs w:val="24"/>
        </w:rPr>
        <w:t xml:space="preserve">higher during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4.82, p = 0.</w:t>
      </w:r>
      <w:r w:rsidR="0009123B">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xml:space="preserve">), whereas sites with centralized treatment did not significantly differ in PPCP concentrations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1.40, p = 0.25</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w:t>
      </w:r>
    </w:p>
    <w:p w14:paraId="72B5F4D6" w14:textId="77777777" w:rsidR="00A7754D" w:rsidRDefault="00A7754D">
      <w:pPr>
        <w:widowControl w:val="0"/>
        <w:spacing w:line="240" w:lineRule="auto"/>
        <w:rPr>
          <w:rFonts w:ascii="Times New Roman" w:eastAsia="Times New Roman" w:hAnsi="Times New Roman" w:cs="Times New Roman"/>
          <w:i/>
          <w:sz w:val="24"/>
          <w:szCs w:val="24"/>
        </w:rPr>
      </w:pPr>
    </w:p>
    <w:p w14:paraId="497EA2B0"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Community Composition</w:t>
      </w:r>
    </w:p>
    <w:p w14:paraId="1A3417FA" w14:textId="77777777" w:rsidR="00A7754D" w:rsidRDefault="00A7754D">
      <w:pPr>
        <w:widowControl w:val="0"/>
        <w:spacing w:line="240" w:lineRule="auto"/>
        <w:rPr>
          <w:rFonts w:ascii="Times New Roman" w:eastAsia="Times New Roman" w:hAnsi="Times New Roman" w:cs="Times New Roman"/>
          <w:i/>
          <w:sz w:val="24"/>
          <w:szCs w:val="24"/>
        </w:rPr>
      </w:pPr>
    </w:p>
    <w:p w14:paraId="5B8883B9" w14:textId="4A6D4F6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community composition largely consisted of chlorophytes, cyanobacteria, and diatoms (Figure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with cyanobacteria </w:t>
      </w:r>
      <w:ins w:id="203" w:author="Hampton, Stephanie" w:date="2021-07-31T13:49:00Z">
        <w:r w:rsidR="006B1372">
          <w:rPr>
            <w:rFonts w:ascii="Times New Roman" w:eastAsia="Times New Roman" w:hAnsi="Times New Roman" w:cs="Times New Roman"/>
            <w:sz w:val="24"/>
            <w:szCs w:val="24"/>
          </w:rPr>
          <w:t xml:space="preserve">abundance </w:t>
        </w:r>
      </w:ins>
      <w:r>
        <w:rPr>
          <w:rFonts w:ascii="Times New Roman" w:eastAsia="Times New Roman" w:hAnsi="Times New Roman" w:cs="Times New Roman"/>
          <w:sz w:val="24"/>
          <w:szCs w:val="24"/>
        </w:rPr>
        <w:t xml:space="preserve">being </w:t>
      </w:r>
      <w:del w:id="204" w:author="Hampton, Stephanie" w:date="2021-07-31T13:49:00Z">
        <w:r w:rsidDel="006B1372">
          <w:rPr>
            <w:rFonts w:ascii="Times New Roman" w:eastAsia="Times New Roman" w:hAnsi="Times New Roman" w:cs="Times New Roman"/>
            <w:sz w:val="24"/>
            <w:szCs w:val="24"/>
          </w:rPr>
          <w:delText>more pronounced</w:delText>
        </w:r>
      </w:del>
      <w:ins w:id="205" w:author="Hampton, Stephanie" w:date="2021-07-31T13:49:00Z">
        <w:r w:rsidR="006B1372">
          <w:rPr>
            <w:rFonts w:ascii="Times New Roman" w:eastAsia="Times New Roman" w:hAnsi="Times New Roman" w:cs="Times New Roman"/>
            <w:sz w:val="24"/>
            <w:szCs w:val="24"/>
          </w:rPr>
          <w:t>higher</w:t>
        </w:r>
      </w:ins>
      <w:r>
        <w:rPr>
          <w:rFonts w:ascii="Times New Roman" w:eastAsia="Times New Roman" w:hAnsi="Times New Roman" w:cs="Times New Roman"/>
          <w:sz w:val="24"/>
          <w:szCs w:val="24"/>
        </w:rPr>
        <w:t xml:space="preserve"> at sites with decentralized wastewater treatment. Visual inspection </w:t>
      </w:r>
      <w:r w:rsidR="00384447">
        <w:rPr>
          <w:rFonts w:ascii="Times New Roman" w:eastAsia="Times New Roman" w:hAnsi="Times New Roman" w:cs="Times New Roman"/>
          <w:sz w:val="24"/>
          <w:szCs w:val="24"/>
        </w:rPr>
        <w:t xml:space="preserve">of the </w:t>
      </w:r>
      <w:r>
        <w:rPr>
          <w:rFonts w:ascii="Times New Roman" w:eastAsia="Times New Roman" w:hAnsi="Times New Roman" w:cs="Times New Roman"/>
          <w:sz w:val="24"/>
          <w:szCs w:val="24"/>
        </w:rPr>
        <w:t xml:space="preserve">NMDS suggested that </w:t>
      </w:r>
      <w:commentRangeStart w:id="206"/>
      <w:r>
        <w:rPr>
          <w:rFonts w:ascii="Times New Roman" w:eastAsia="Times New Roman" w:hAnsi="Times New Roman" w:cs="Times New Roman"/>
          <w:sz w:val="24"/>
          <w:szCs w:val="24"/>
        </w:rPr>
        <w:t xml:space="preserve">NMDS1 </w:t>
      </w:r>
      <w:r w:rsidR="00384447">
        <w:rPr>
          <w:rFonts w:ascii="Times New Roman" w:eastAsia="Times New Roman" w:hAnsi="Times New Roman" w:cs="Times New Roman"/>
          <w:sz w:val="24"/>
          <w:szCs w:val="24"/>
        </w:rPr>
        <w:t xml:space="preserve">scores </w:t>
      </w:r>
      <w:commentRangeEnd w:id="206"/>
      <w:r w:rsidR="006B1372">
        <w:rPr>
          <w:rStyle w:val="CommentReference"/>
        </w:rPr>
        <w:commentReference w:id="206"/>
      </w:r>
      <w:r>
        <w:rPr>
          <w:rFonts w:ascii="Times New Roman" w:eastAsia="Times New Roman" w:hAnsi="Times New Roman" w:cs="Times New Roman"/>
          <w:sz w:val="24"/>
          <w:szCs w:val="24"/>
        </w:rPr>
        <w:t xml:space="preserve">tended to separate according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NMDS2 </w:t>
      </w:r>
      <w:r w:rsidR="00384447">
        <w:rPr>
          <w:rFonts w:ascii="Times New Roman" w:eastAsia="Times New Roman" w:hAnsi="Times New Roman" w:cs="Times New Roman"/>
          <w:sz w:val="24"/>
          <w:szCs w:val="24"/>
        </w:rPr>
        <w:t xml:space="preserve">scores </w:t>
      </w:r>
      <w:r>
        <w:rPr>
          <w:rFonts w:ascii="Times New Roman" w:eastAsia="Times New Roman" w:hAnsi="Times New Roman" w:cs="Times New Roman"/>
          <w:sz w:val="24"/>
          <w:szCs w:val="24"/>
        </w:rPr>
        <w:t>tended to separate based on sewage treatment technique</w:t>
      </w:r>
      <w:r w:rsidR="0009123B">
        <w:rPr>
          <w:rFonts w:ascii="Times New Roman" w:eastAsia="Times New Roman" w:hAnsi="Times New Roman" w:cs="Times New Roman"/>
          <w:sz w:val="24"/>
          <w:szCs w:val="24"/>
        </w:rPr>
        <w:t xml:space="preserve"> (Figure 6A)</w:t>
      </w:r>
      <w:r>
        <w:rPr>
          <w:rFonts w:ascii="Times New Roman" w:eastAsia="Times New Roman" w:hAnsi="Times New Roman" w:cs="Times New Roman"/>
          <w:sz w:val="24"/>
          <w:szCs w:val="24"/>
        </w:rPr>
        <w:t xml:space="preserve">, but in multivariate space, none of these groups differed significantly. </w:t>
      </w:r>
      <w:r w:rsidRPr="00D94BD1">
        <w:rPr>
          <w:rFonts w:ascii="Times New Roman" w:eastAsia="Times New Roman" w:hAnsi="Times New Roman" w:cs="Times New Roman"/>
          <w:sz w:val="24"/>
          <w:szCs w:val="24"/>
          <w:highlight w:val="yellow"/>
          <w:rPrChange w:id="207" w:author="Hampton, Stephanie" w:date="2021-07-31T13:51:00Z">
            <w:rPr>
              <w:rFonts w:ascii="Times New Roman" w:eastAsia="Times New Roman" w:hAnsi="Times New Roman" w:cs="Times New Roman"/>
              <w:sz w:val="24"/>
              <w:szCs w:val="24"/>
            </w:rPr>
          </w:rPrChange>
        </w:rPr>
        <w:t>When considering each axis in univariate space, NMDS2 values did differ significantly based on sewage treatment technique (F = 7.13, p = 0.01</w:t>
      </w:r>
      <w:r w:rsidR="0009123B" w:rsidRPr="00D94BD1">
        <w:rPr>
          <w:rFonts w:ascii="Times New Roman" w:eastAsia="Times New Roman" w:hAnsi="Times New Roman" w:cs="Times New Roman"/>
          <w:sz w:val="24"/>
          <w:szCs w:val="24"/>
          <w:highlight w:val="yellow"/>
          <w:rPrChange w:id="208" w:author="Hampton, Stephanie" w:date="2021-07-31T13:51:00Z">
            <w:rPr>
              <w:rFonts w:ascii="Times New Roman" w:eastAsia="Times New Roman" w:hAnsi="Times New Roman" w:cs="Times New Roman"/>
              <w:sz w:val="24"/>
              <w:szCs w:val="24"/>
            </w:rPr>
          </w:rPrChange>
        </w:rPr>
        <w:t>; Figure 6B, 6C</w:t>
      </w:r>
      <w:r w:rsidRPr="00D94BD1">
        <w:rPr>
          <w:rFonts w:ascii="Times New Roman" w:eastAsia="Times New Roman" w:hAnsi="Times New Roman" w:cs="Times New Roman"/>
          <w:sz w:val="24"/>
          <w:szCs w:val="24"/>
          <w:highlight w:val="yellow"/>
          <w:rPrChange w:id="209" w:author="Hampton, Stephanie" w:date="2021-07-31T13:51:00Z">
            <w:rPr>
              <w:rFonts w:ascii="Times New Roman" w:eastAsia="Times New Roman" w:hAnsi="Times New Roman" w:cs="Times New Roman"/>
              <w:sz w:val="24"/>
              <w:szCs w:val="24"/>
            </w:rPr>
          </w:rPrChange>
        </w:rPr>
        <w:t xml:space="preserve">), whereas NMDS1 did not differ significantly based on </w:t>
      </w:r>
      <w:r w:rsidR="00E627DF" w:rsidRPr="00D94BD1">
        <w:rPr>
          <w:rFonts w:ascii="Times New Roman" w:eastAsia="Times New Roman" w:hAnsi="Times New Roman" w:cs="Times New Roman"/>
          <w:sz w:val="24"/>
          <w:szCs w:val="24"/>
          <w:highlight w:val="yellow"/>
          <w:rPrChange w:id="210" w:author="Hampton, Stephanie" w:date="2021-07-31T13:51:00Z">
            <w:rPr>
              <w:rFonts w:ascii="Times New Roman" w:eastAsia="Times New Roman" w:hAnsi="Times New Roman" w:cs="Times New Roman"/>
              <w:sz w:val="24"/>
              <w:szCs w:val="24"/>
            </w:rPr>
          </w:rPrChange>
        </w:rPr>
        <w:t>tourism season</w:t>
      </w:r>
      <w:r w:rsidRPr="00D94BD1">
        <w:rPr>
          <w:rFonts w:ascii="Times New Roman" w:eastAsia="Times New Roman" w:hAnsi="Times New Roman" w:cs="Times New Roman"/>
          <w:sz w:val="24"/>
          <w:szCs w:val="24"/>
          <w:highlight w:val="yellow"/>
          <w:rPrChange w:id="211" w:author="Hampton, Stephanie" w:date="2021-07-31T13:51:00Z">
            <w:rPr>
              <w:rFonts w:ascii="Times New Roman" w:eastAsia="Times New Roman" w:hAnsi="Times New Roman" w:cs="Times New Roman"/>
              <w:sz w:val="24"/>
              <w:szCs w:val="24"/>
            </w:rPr>
          </w:rPrChange>
        </w:rPr>
        <w:t xml:space="preserve"> or sewage treatment</w:t>
      </w:r>
      <w:r w:rsidR="0009123B" w:rsidRPr="00D94BD1">
        <w:rPr>
          <w:rFonts w:ascii="Times New Roman" w:eastAsia="Times New Roman" w:hAnsi="Times New Roman" w:cs="Times New Roman"/>
          <w:sz w:val="24"/>
          <w:szCs w:val="24"/>
          <w:highlight w:val="yellow"/>
          <w:rPrChange w:id="212" w:author="Hampton, Stephanie" w:date="2021-07-31T13:51:00Z">
            <w:rPr>
              <w:rFonts w:ascii="Times New Roman" w:eastAsia="Times New Roman" w:hAnsi="Times New Roman" w:cs="Times New Roman"/>
              <w:sz w:val="24"/>
              <w:szCs w:val="24"/>
            </w:rPr>
          </w:rPrChange>
        </w:rPr>
        <w:t xml:space="preserve"> </w:t>
      </w:r>
      <w:r w:rsidR="00384447" w:rsidRPr="00D94BD1">
        <w:rPr>
          <w:rFonts w:ascii="Times New Roman" w:eastAsia="Times New Roman" w:hAnsi="Times New Roman" w:cs="Times New Roman"/>
          <w:sz w:val="24"/>
          <w:szCs w:val="24"/>
          <w:highlight w:val="yellow"/>
          <w:rPrChange w:id="213" w:author="Hampton, Stephanie" w:date="2021-07-31T13:51:00Z">
            <w:rPr>
              <w:rFonts w:ascii="Times New Roman" w:eastAsia="Times New Roman" w:hAnsi="Times New Roman" w:cs="Times New Roman"/>
              <w:sz w:val="24"/>
              <w:szCs w:val="24"/>
            </w:rPr>
          </w:rPrChange>
        </w:rPr>
        <w:t xml:space="preserve">technique </w:t>
      </w:r>
      <w:r w:rsidR="0009123B" w:rsidRPr="00D94BD1">
        <w:rPr>
          <w:rFonts w:ascii="Times New Roman" w:eastAsia="Times New Roman" w:hAnsi="Times New Roman" w:cs="Times New Roman"/>
          <w:sz w:val="24"/>
          <w:szCs w:val="24"/>
          <w:highlight w:val="yellow"/>
          <w:rPrChange w:id="214" w:author="Hampton, Stephanie" w:date="2021-07-31T13:51:00Z">
            <w:rPr>
              <w:rFonts w:ascii="Times New Roman" w:eastAsia="Times New Roman" w:hAnsi="Times New Roman" w:cs="Times New Roman"/>
              <w:sz w:val="24"/>
              <w:szCs w:val="24"/>
            </w:rPr>
          </w:rPrChange>
        </w:rPr>
        <w:t>(Figure 6B, 6C)</w:t>
      </w:r>
      <w:r w:rsidRPr="00D94BD1">
        <w:rPr>
          <w:rFonts w:ascii="Times New Roman" w:eastAsia="Times New Roman" w:hAnsi="Times New Roman" w:cs="Times New Roman"/>
          <w:sz w:val="24"/>
          <w:szCs w:val="24"/>
          <w:highlight w:val="yellow"/>
          <w:rPrChange w:id="215" w:author="Hampton, Stephanie" w:date="2021-07-31T13:51: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w:t>
      </w:r>
    </w:p>
    <w:p w14:paraId="1F322900" w14:textId="77777777" w:rsidR="00A7754D" w:rsidRDefault="00A7754D">
      <w:pPr>
        <w:widowControl w:val="0"/>
        <w:spacing w:line="240" w:lineRule="auto"/>
        <w:rPr>
          <w:rFonts w:ascii="Times New Roman" w:eastAsia="Times New Roman" w:hAnsi="Times New Roman" w:cs="Times New Roman"/>
          <w:i/>
          <w:sz w:val="24"/>
          <w:szCs w:val="24"/>
        </w:rPr>
      </w:pPr>
    </w:p>
    <w:p w14:paraId="625BA1D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Stoichiometry</w:t>
      </w:r>
    </w:p>
    <w:p w14:paraId="705CA1D3" w14:textId="77777777" w:rsidR="00A7754D" w:rsidRDefault="00A7754D">
      <w:pPr>
        <w:widowControl w:val="0"/>
        <w:spacing w:line="240" w:lineRule="auto"/>
        <w:rPr>
          <w:rFonts w:ascii="Times New Roman" w:eastAsia="Times New Roman" w:hAnsi="Times New Roman" w:cs="Times New Roman"/>
          <w:sz w:val="24"/>
          <w:szCs w:val="24"/>
        </w:rPr>
      </w:pPr>
    </w:p>
    <w:p w14:paraId="2CB90AFF" w14:textId="783AA50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C:N, C:P, and N:P molar ratios varied widely across sites and timepoints. Most values deviated substantially above </w:t>
      </w:r>
      <w:commentRangeStart w:id="216"/>
      <w:r w:rsidR="00384447">
        <w:rPr>
          <w:rFonts w:ascii="Times New Roman" w:eastAsia="Times New Roman" w:hAnsi="Times New Roman" w:cs="Times New Roman"/>
          <w:sz w:val="24"/>
          <w:szCs w:val="24"/>
        </w:rPr>
        <w:t xml:space="preserve">optimal periphyton stoichiometry ratios </w:t>
      </w:r>
      <w:commentRangeEnd w:id="216"/>
      <w:r w:rsidR="005505A4">
        <w:rPr>
          <w:rStyle w:val="CommentReference"/>
        </w:rPr>
        <w:commentReference w:id="216"/>
      </w:r>
      <w:r w:rsidR="00384447">
        <w:rPr>
          <w:rFonts w:ascii="Times New Roman" w:eastAsia="Times New Roman" w:hAnsi="Times New Roman" w:cs="Times New Roman"/>
          <w:sz w:val="24"/>
          <w:szCs w:val="24"/>
        </w:rPr>
        <w:t xml:space="preserve">of 119:17:1 </w:t>
      </w:r>
      <w:r w:rsidR="00384447">
        <w:rPr>
          <w:rFonts w:ascii="Times New Roman" w:eastAsia="Times New Roman" w:hAnsi="Times New Roman" w:cs="Times New Roman"/>
          <w:sz w:val="24"/>
          <w:szCs w:val="24"/>
        </w:rPr>
        <w:fldChar w:fldCharType="begin"/>
      </w:r>
      <w:r w:rsidR="00384447">
        <w:rPr>
          <w:rFonts w:ascii="Times New Roman" w:eastAsia="Times New Roman" w:hAnsi="Times New Roman" w:cs="Times New Roman"/>
          <w:sz w:val="24"/>
          <w:szCs w:val="24"/>
        </w:rPr>
        <w:instrText xml:space="preserve"> ADDIN ZOTERO_ITEM CSL_CITATION {"citationID":"4ImkuPYo","properties":{"formattedCitation":"(Hillebrand and Sommer 1999)","plainCitation":"(Hillebrand and Sommer 1999)","noteIndex":0},"citationItems":[{"id":4676,"uris":["http://zotero.org/users/2645460/items/S65PWPMA"],"uri":["http://zotero.org/users/2645460/items/S65PWPMA"],"itemData":{"id":4676,"type":"article-journal","abstract":"Cellular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384447">
        <w:rPr>
          <w:rFonts w:ascii="Times New Roman" w:eastAsia="Times New Roman" w:hAnsi="Times New Roman" w:cs="Times New Roman"/>
          <w:sz w:val="24"/>
          <w:szCs w:val="24"/>
        </w:rPr>
        <w:fldChar w:fldCharType="separate"/>
      </w:r>
      <w:r w:rsidR="00384447" w:rsidRPr="00384447">
        <w:rPr>
          <w:rFonts w:ascii="Times New Roman" w:hAnsi="Times New Roman" w:cs="Times New Roman"/>
          <w:sz w:val="24"/>
        </w:rPr>
        <w:t>(Hillebrand and Sommer 1999)</w:t>
      </w:r>
      <w:r w:rsidR="0038444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del w:id="217" w:author="Hampton, Stephanie" w:date="2021-07-31T13:52:00Z">
        <w:r w:rsidDel="005505A4">
          <w:rPr>
            <w:rFonts w:ascii="Times New Roman" w:eastAsia="Times New Roman" w:hAnsi="Times New Roman" w:cs="Times New Roman"/>
            <w:sz w:val="24"/>
            <w:szCs w:val="24"/>
          </w:rPr>
          <w:delText xml:space="preserve">Both </w:delText>
        </w:r>
      </w:del>
      <w:ins w:id="218" w:author="Hampton, Stephanie" w:date="2021-07-31T13:52:00Z">
        <w:r w:rsidR="005505A4">
          <w:rPr>
            <w:rFonts w:ascii="Times New Roman" w:eastAsia="Times New Roman" w:hAnsi="Times New Roman" w:cs="Times New Roman"/>
            <w:sz w:val="24"/>
            <w:szCs w:val="24"/>
          </w:rPr>
          <w:t xml:space="preserve">Neither </w:t>
        </w:r>
      </w:ins>
      <w:r>
        <w:rPr>
          <w:rFonts w:ascii="Times New Roman" w:eastAsia="Times New Roman" w:hAnsi="Times New Roman" w:cs="Times New Roman"/>
          <w:sz w:val="24"/>
          <w:szCs w:val="24"/>
        </w:rPr>
        <w:t xml:space="preserve">C:P </w:t>
      </w:r>
      <w:del w:id="219" w:author="Hampton, Stephanie" w:date="2021-07-31T13:52:00Z">
        <w:r w:rsidDel="005505A4">
          <w:rPr>
            <w:rFonts w:ascii="Times New Roman" w:eastAsia="Times New Roman" w:hAnsi="Times New Roman" w:cs="Times New Roman"/>
            <w:sz w:val="24"/>
            <w:szCs w:val="24"/>
          </w:rPr>
          <w:delText xml:space="preserve">and </w:delText>
        </w:r>
      </w:del>
      <w:ins w:id="220" w:author="Hampton, Stephanie" w:date="2021-07-31T13:52:00Z">
        <w:r w:rsidR="005505A4">
          <w:rPr>
            <w:rFonts w:ascii="Times New Roman" w:eastAsia="Times New Roman" w:hAnsi="Times New Roman" w:cs="Times New Roman"/>
            <w:sz w:val="24"/>
            <w:szCs w:val="24"/>
          </w:rPr>
          <w:t xml:space="preserve">nor </w:t>
        </w:r>
      </w:ins>
      <w:r>
        <w:rPr>
          <w:rFonts w:ascii="Times New Roman" w:eastAsia="Times New Roman" w:hAnsi="Times New Roman" w:cs="Times New Roman"/>
          <w:sz w:val="24"/>
          <w:szCs w:val="24"/>
        </w:rPr>
        <w:t xml:space="preserve">N:P ratios </w:t>
      </w:r>
      <w:del w:id="221" w:author="Hampton, Stephanie" w:date="2021-07-31T13:52:00Z">
        <w:r w:rsidDel="005505A4">
          <w:rPr>
            <w:rFonts w:ascii="Times New Roman" w:eastAsia="Times New Roman" w:hAnsi="Times New Roman" w:cs="Times New Roman"/>
            <w:sz w:val="24"/>
            <w:szCs w:val="24"/>
          </w:rPr>
          <w:delText xml:space="preserve">did not </w:delText>
        </w:r>
      </w:del>
      <w:r>
        <w:rPr>
          <w:rFonts w:ascii="Times New Roman" w:eastAsia="Times New Roman" w:hAnsi="Times New Roman" w:cs="Times New Roman"/>
          <w:sz w:val="24"/>
          <w:szCs w:val="24"/>
        </w:rPr>
        <w:t>differ</w:t>
      </w:r>
      <w:ins w:id="222" w:author="Hampton, Stephanie" w:date="2021-07-31T13:52:00Z">
        <w:r w:rsidR="005505A4">
          <w:rPr>
            <w:rFonts w:ascii="Times New Roman" w:eastAsia="Times New Roman" w:hAnsi="Times New Roman" w:cs="Times New Roman"/>
            <w:sz w:val="24"/>
            <w:szCs w:val="24"/>
          </w:rPr>
          <w:t>ed</w:t>
        </w:r>
      </w:ins>
      <w:r>
        <w:rPr>
          <w:rFonts w:ascii="Times New Roman" w:eastAsia="Times New Roman" w:hAnsi="Times New Roman" w:cs="Times New Roman"/>
          <w:sz w:val="24"/>
          <w:szCs w:val="24"/>
        </w:rPr>
        <w:t xml:space="preserve"> based on sewage treatment technique or </w:t>
      </w:r>
      <w:r w:rsidR="00E627DF">
        <w:rPr>
          <w:rFonts w:ascii="Times New Roman" w:eastAsia="Times New Roman" w:hAnsi="Times New Roman" w:cs="Times New Roman"/>
          <w:sz w:val="24"/>
          <w:szCs w:val="24"/>
        </w:rPr>
        <w:t>tourism season</w:t>
      </w:r>
      <w:r w:rsidR="00FA3EF4">
        <w:rPr>
          <w:rFonts w:ascii="Times New Roman" w:eastAsia="Times New Roman" w:hAnsi="Times New Roman" w:cs="Times New Roman"/>
          <w:sz w:val="24"/>
          <w:szCs w:val="24"/>
        </w:rPr>
        <w:t xml:space="preserve"> (Figure 7B, 7C)</w:t>
      </w:r>
      <w:r>
        <w:rPr>
          <w:rFonts w:ascii="Times New Roman" w:eastAsia="Times New Roman" w:hAnsi="Times New Roman" w:cs="Times New Roman"/>
          <w:sz w:val="24"/>
          <w:szCs w:val="24"/>
        </w:rPr>
        <w:t>. C:N ratios tended to be significantly lower at sites with centralized wastewater treatment in comparison to decentralized wastewater treatment (F = 5.83, p = 0.02</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xml:space="preserve">) but not for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0.015, p = 0.90</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xml:space="preserve">). </w:t>
      </w:r>
    </w:p>
    <w:p w14:paraId="51E7AF7A" w14:textId="77777777" w:rsidR="00A7754D" w:rsidRDefault="00A7754D">
      <w:pPr>
        <w:widowControl w:val="0"/>
        <w:spacing w:line="240" w:lineRule="auto"/>
        <w:rPr>
          <w:rFonts w:ascii="Times New Roman" w:eastAsia="Times New Roman" w:hAnsi="Times New Roman" w:cs="Times New Roman"/>
          <w:i/>
          <w:sz w:val="24"/>
          <w:szCs w:val="24"/>
        </w:rPr>
      </w:pPr>
    </w:p>
    <w:p w14:paraId="4043C92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Fatty Acids</w:t>
      </w:r>
    </w:p>
    <w:p w14:paraId="0389350A" w14:textId="77777777" w:rsidR="00A7754D" w:rsidRDefault="00A7754D">
      <w:pPr>
        <w:widowControl w:val="0"/>
        <w:spacing w:line="240" w:lineRule="auto"/>
        <w:rPr>
          <w:rFonts w:ascii="Times New Roman" w:eastAsia="Times New Roman" w:hAnsi="Times New Roman" w:cs="Times New Roman"/>
          <w:sz w:val="24"/>
          <w:szCs w:val="24"/>
        </w:rPr>
      </w:pPr>
    </w:p>
    <w:p w14:paraId="41C47FDF" w14:textId="1A4BD64D" w:rsidR="00A7754D" w:rsidRDefault="003E389B">
      <w:pPr>
        <w:widowControl w:val="0"/>
        <w:spacing w:line="240" w:lineRule="auto"/>
        <w:rPr>
          <w:rFonts w:ascii="Times New Roman" w:eastAsia="Times New Roman" w:hAnsi="Times New Roman" w:cs="Times New Roman"/>
          <w:sz w:val="24"/>
          <w:szCs w:val="24"/>
        </w:rPr>
      </w:pPr>
      <w:commentRangeStart w:id="223"/>
      <w:r>
        <w:rPr>
          <w:rFonts w:ascii="Times New Roman" w:eastAsia="Times New Roman" w:hAnsi="Times New Roman" w:cs="Times New Roman"/>
          <w:sz w:val="24"/>
          <w:szCs w:val="24"/>
        </w:rPr>
        <w:t>With respect to fatty acids more associated with bacterial communities, such as branched and odd-chain fatty acids</w:t>
      </w:r>
      <w:commentRangeEnd w:id="223"/>
      <w:r w:rsidR="005505A4">
        <w:rPr>
          <w:rStyle w:val="CommentReference"/>
        </w:rPr>
        <w:commentReference w:id="223"/>
      </w:r>
      <w:r>
        <w:rPr>
          <w:rFonts w:ascii="Times New Roman" w:eastAsia="Times New Roman" w:hAnsi="Times New Roman" w:cs="Times New Roman"/>
          <w:sz w:val="24"/>
          <w:szCs w:val="24"/>
        </w:rPr>
        <w:t>, our samples contained 15- and 17-Carbon saturated as well as 15-Carbon branched fatty acids. Two-way ANOVA results suggested that relative abundance of branched and odd-chain fatty acids was significantly higher during the tourism season than outside of the tourism season (F = 6.06, p = 0.02</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xml:space="preserve">). When partitioning data based on type of wastewater infrastructure, sites with decentralized treatment </w:t>
      </w:r>
      <w:commentRangeStart w:id="224"/>
      <w:r>
        <w:rPr>
          <w:rFonts w:ascii="Times New Roman" w:eastAsia="Times New Roman" w:hAnsi="Times New Roman" w:cs="Times New Roman"/>
          <w:sz w:val="24"/>
          <w:szCs w:val="24"/>
        </w:rPr>
        <w:t>caused</w:t>
      </w:r>
      <w:commentRangeEnd w:id="224"/>
      <w:r w:rsidR="005505A4">
        <w:rPr>
          <w:rStyle w:val="CommentReference"/>
        </w:rPr>
        <w:commentReference w:id="224"/>
      </w:r>
      <w:r>
        <w:rPr>
          <w:rFonts w:ascii="Times New Roman" w:eastAsia="Times New Roman" w:hAnsi="Times New Roman" w:cs="Times New Roman"/>
          <w:sz w:val="24"/>
          <w:szCs w:val="24"/>
        </w:rPr>
        <w:t xml:space="preserve"> this pattern, where relative </w:t>
      </w:r>
      <w:r>
        <w:rPr>
          <w:rFonts w:ascii="Times New Roman" w:eastAsia="Times New Roman" w:hAnsi="Times New Roman" w:cs="Times New Roman"/>
          <w:sz w:val="24"/>
          <w:szCs w:val="24"/>
        </w:rPr>
        <w:lastRenderedPageBreak/>
        <w:t xml:space="preserve">branched and odd-chain fatty acids were higher during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than following the tourism season (F = 8.28, p = 0.009</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There was no</w:t>
      </w:r>
      <w:ins w:id="225" w:author="Hampton, Stephanie" w:date="2021-07-31T13:54:00Z">
        <w:r w:rsidR="005505A4">
          <w:rPr>
            <w:rFonts w:ascii="Times New Roman" w:eastAsia="Times New Roman" w:hAnsi="Times New Roman" w:cs="Times New Roman"/>
            <w:sz w:val="24"/>
            <w:szCs w:val="24"/>
          </w:rPr>
          <w:t xml:space="preserve"> seasonal</w:t>
        </w:r>
      </w:ins>
      <w:r>
        <w:rPr>
          <w:rFonts w:ascii="Times New Roman" w:eastAsia="Times New Roman" w:hAnsi="Times New Roman" w:cs="Times New Roman"/>
          <w:sz w:val="24"/>
          <w:szCs w:val="24"/>
        </w:rPr>
        <w:t xml:space="preserve"> </w:t>
      </w:r>
      <w:commentRangeStart w:id="226"/>
      <w:r>
        <w:rPr>
          <w:rFonts w:ascii="Times New Roman" w:eastAsia="Times New Roman" w:hAnsi="Times New Roman" w:cs="Times New Roman"/>
          <w:sz w:val="24"/>
          <w:szCs w:val="24"/>
        </w:rPr>
        <w:t>difference</w:t>
      </w:r>
      <w:commentRangeEnd w:id="226"/>
      <w:r w:rsidR="005505A4">
        <w:rPr>
          <w:rStyle w:val="CommentReference"/>
        </w:rPr>
        <w:commentReference w:id="226"/>
      </w:r>
      <w:r>
        <w:rPr>
          <w:rFonts w:ascii="Times New Roman" w:eastAsia="Times New Roman" w:hAnsi="Times New Roman" w:cs="Times New Roman"/>
          <w:sz w:val="24"/>
          <w:szCs w:val="24"/>
        </w:rPr>
        <w:t xml:space="preserve"> in relative branched and odd-chain fatty acids within periphyton communities at sites near centralized wastewater treatment</w:t>
      </w:r>
      <w:r w:rsidR="00FA3EF4">
        <w:rPr>
          <w:rFonts w:ascii="Times New Roman" w:eastAsia="Times New Roman" w:hAnsi="Times New Roman" w:cs="Times New Roman"/>
          <w:sz w:val="24"/>
          <w:szCs w:val="24"/>
        </w:rPr>
        <w:t xml:space="preserve"> (Figure 4C)</w:t>
      </w:r>
      <w:r>
        <w:rPr>
          <w:rFonts w:ascii="Times New Roman" w:eastAsia="Times New Roman" w:hAnsi="Times New Roman" w:cs="Times New Roman"/>
          <w:sz w:val="24"/>
          <w:szCs w:val="24"/>
        </w:rPr>
        <w:t xml:space="preserve">. </w:t>
      </w:r>
    </w:p>
    <w:p w14:paraId="2A6A738B" w14:textId="77777777" w:rsidR="00A7754D" w:rsidRDefault="00A7754D">
      <w:pPr>
        <w:widowControl w:val="0"/>
        <w:spacing w:line="240" w:lineRule="auto"/>
        <w:rPr>
          <w:rFonts w:ascii="Times New Roman" w:eastAsia="Times New Roman" w:hAnsi="Times New Roman" w:cs="Times New Roman"/>
          <w:sz w:val="24"/>
          <w:szCs w:val="24"/>
        </w:rPr>
      </w:pPr>
    </w:p>
    <w:p w14:paraId="50DF53B1" w14:textId="6B5B5E81" w:rsidR="00A7754D" w:rsidRDefault="003E389B">
      <w:pPr>
        <w:widowControl w:val="0"/>
        <w:spacing w:line="240" w:lineRule="auto"/>
        <w:rPr>
          <w:rFonts w:ascii="Times New Roman" w:eastAsia="Times New Roman" w:hAnsi="Times New Roman" w:cs="Times New Roman"/>
          <w:sz w:val="24"/>
          <w:szCs w:val="24"/>
        </w:rPr>
      </w:pPr>
      <w:r w:rsidRPr="005505A4">
        <w:rPr>
          <w:rFonts w:ascii="Times New Roman" w:eastAsia="Times New Roman" w:hAnsi="Times New Roman" w:cs="Times New Roman"/>
          <w:sz w:val="24"/>
          <w:szCs w:val="24"/>
          <w:highlight w:val="yellow"/>
          <w:rPrChange w:id="227" w:author="Hampton, Stephanie" w:date="2021-07-31T13:54:00Z">
            <w:rPr>
              <w:rFonts w:ascii="Times New Roman" w:eastAsia="Times New Roman" w:hAnsi="Times New Roman" w:cs="Times New Roman"/>
              <w:sz w:val="24"/>
              <w:szCs w:val="24"/>
            </w:rPr>
          </w:rPrChange>
        </w:rPr>
        <w:t xml:space="preserve">With respect to </w:t>
      </w:r>
      <w:r w:rsidR="00384447" w:rsidRPr="005505A4">
        <w:rPr>
          <w:rFonts w:ascii="Times New Roman" w:eastAsia="Times New Roman" w:hAnsi="Times New Roman" w:cs="Times New Roman"/>
          <w:sz w:val="24"/>
          <w:szCs w:val="24"/>
          <w:highlight w:val="yellow"/>
          <w:rPrChange w:id="228" w:author="Hampton, Stephanie" w:date="2021-07-31T13:54:00Z">
            <w:rPr>
              <w:rFonts w:ascii="Times New Roman" w:eastAsia="Times New Roman" w:hAnsi="Times New Roman" w:cs="Times New Roman"/>
              <w:sz w:val="24"/>
              <w:szCs w:val="24"/>
            </w:rPr>
          </w:rPrChange>
        </w:rPr>
        <w:t xml:space="preserve">the abundance of </w:t>
      </w:r>
      <w:r w:rsidRPr="005505A4">
        <w:rPr>
          <w:rFonts w:ascii="Times New Roman" w:eastAsia="Times New Roman" w:hAnsi="Times New Roman" w:cs="Times New Roman"/>
          <w:sz w:val="24"/>
          <w:szCs w:val="24"/>
          <w:highlight w:val="yellow"/>
          <w:rPrChange w:id="229" w:author="Hampton, Stephanie" w:date="2021-07-31T13:54:00Z">
            <w:rPr>
              <w:rFonts w:ascii="Times New Roman" w:eastAsia="Times New Roman" w:hAnsi="Times New Roman" w:cs="Times New Roman"/>
              <w:sz w:val="24"/>
              <w:szCs w:val="24"/>
            </w:rPr>
          </w:rPrChange>
        </w:rPr>
        <w:t>broad categories of fatty acids, such as saturated (SAFA), monounsaturated (MUFA), and polyunsaturated (PUFA) fatty acids</w:t>
      </w:r>
      <w:r>
        <w:rPr>
          <w:rFonts w:ascii="Times New Roman" w:eastAsia="Times New Roman" w:hAnsi="Times New Roman" w:cs="Times New Roman"/>
          <w:sz w:val="24"/>
          <w:szCs w:val="24"/>
        </w:rPr>
        <w:t xml:space="preserve">, greatest two-way differences in relative fatty acid abundance </w:t>
      </w:r>
      <w:commentRangeStart w:id="230"/>
      <w:r>
        <w:rPr>
          <w:rFonts w:ascii="Times New Roman" w:eastAsia="Times New Roman" w:hAnsi="Times New Roman" w:cs="Times New Roman"/>
          <w:sz w:val="24"/>
          <w:szCs w:val="24"/>
        </w:rPr>
        <w:t xml:space="preserve">were observed by increases in PUFAs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14.72, p &lt;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w:t>
      </w:r>
      <w:commentRangeEnd w:id="230"/>
      <w:r w:rsidR="005505A4">
        <w:rPr>
          <w:rStyle w:val="CommentReference"/>
        </w:rPr>
        <w:commentReference w:id="230"/>
      </w:r>
      <w:r>
        <w:rPr>
          <w:rFonts w:ascii="Times New Roman" w:eastAsia="Times New Roman" w:hAnsi="Times New Roman" w:cs="Times New Roman"/>
          <w:sz w:val="24"/>
          <w:szCs w:val="24"/>
        </w:rPr>
        <w:t xml:space="preserve"> but no differences </w:t>
      </w:r>
      <w:commentRangeStart w:id="231"/>
      <w:r>
        <w:rPr>
          <w:rFonts w:ascii="Times New Roman" w:eastAsia="Times New Roman" w:hAnsi="Times New Roman" w:cs="Times New Roman"/>
          <w:sz w:val="24"/>
          <w:szCs w:val="24"/>
        </w:rPr>
        <w:t xml:space="preserve">were noticed </w:t>
      </w:r>
      <w:commentRangeEnd w:id="231"/>
      <w:r w:rsidR="005505A4">
        <w:rPr>
          <w:rStyle w:val="CommentReference"/>
        </w:rPr>
        <w:commentReference w:id="231"/>
      </w:r>
      <w:r>
        <w:rPr>
          <w:rFonts w:ascii="Times New Roman" w:eastAsia="Times New Roman" w:hAnsi="Times New Roman" w:cs="Times New Roman"/>
          <w:sz w:val="24"/>
          <w:szCs w:val="24"/>
        </w:rPr>
        <w:t xml:space="preserve">between types of sewage treatment. When partitioning data by wastewater infrastructure, differences in PUFA abundance </w:t>
      </w:r>
      <w:commentRangeStart w:id="232"/>
      <w:r>
        <w:rPr>
          <w:rFonts w:ascii="Times New Roman" w:eastAsia="Times New Roman" w:hAnsi="Times New Roman" w:cs="Times New Roman"/>
          <w:sz w:val="24"/>
          <w:szCs w:val="24"/>
        </w:rPr>
        <w:t xml:space="preserve">were only noticed </w:t>
      </w:r>
      <w:commentRangeEnd w:id="232"/>
      <w:r w:rsidR="005505A4">
        <w:rPr>
          <w:rStyle w:val="CommentReference"/>
        </w:rPr>
        <w:commentReference w:id="232"/>
      </w:r>
      <w:r>
        <w:rPr>
          <w:rFonts w:ascii="Times New Roman" w:eastAsia="Times New Roman" w:hAnsi="Times New Roman" w:cs="Times New Roman"/>
          <w:sz w:val="24"/>
          <w:szCs w:val="24"/>
        </w:rPr>
        <w:t>at sites with decentralized wastewater treatment (F = 13.58, p =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 and not at sites with centralized wastewater treatment</w:t>
      </w:r>
      <w:r w:rsidR="00FA3EF4">
        <w:rPr>
          <w:rFonts w:ascii="Times New Roman" w:eastAsia="Times New Roman" w:hAnsi="Times New Roman" w:cs="Times New Roman"/>
          <w:sz w:val="24"/>
          <w:szCs w:val="24"/>
        </w:rPr>
        <w:t xml:space="preserve"> (Figure 8)</w:t>
      </w:r>
      <w:r>
        <w:rPr>
          <w:rFonts w:ascii="Times New Roman" w:eastAsia="Times New Roman" w:hAnsi="Times New Roman" w:cs="Times New Roman"/>
          <w:sz w:val="24"/>
          <w:szCs w:val="24"/>
        </w:rPr>
        <w:t xml:space="preserve">. </w:t>
      </w:r>
    </w:p>
    <w:p w14:paraId="229A8FFC" w14:textId="77777777" w:rsidR="00A7754D" w:rsidRDefault="00A7754D">
      <w:pPr>
        <w:widowControl w:val="0"/>
        <w:spacing w:line="240" w:lineRule="auto"/>
        <w:rPr>
          <w:rFonts w:ascii="Times New Roman" w:eastAsia="Times New Roman" w:hAnsi="Times New Roman" w:cs="Times New Roman"/>
          <w:sz w:val="24"/>
          <w:szCs w:val="24"/>
        </w:rPr>
      </w:pPr>
    </w:p>
    <w:p w14:paraId="1E92727E" w14:textId="6CFBF3A9" w:rsidR="00A7754D" w:rsidRDefault="003E389B">
      <w:pPr>
        <w:widowControl w:val="0"/>
        <w:spacing w:line="240" w:lineRule="auto"/>
        <w:rPr>
          <w:rFonts w:ascii="Times New Roman" w:eastAsia="Times New Roman" w:hAnsi="Times New Roman" w:cs="Times New Roman"/>
          <w:sz w:val="24"/>
          <w:szCs w:val="24"/>
        </w:rPr>
      </w:pPr>
      <w:commentRangeStart w:id="233"/>
      <w:r w:rsidRPr="005505A4">
        <w:rPr>
          <w:rFonts w:ascii="Times New Roman" w:eastAsia="Times New Roman" w:hAnsi="Times New Roman" w:cs="Times New Roman"/>
          <w:sz w:val="24"/>
          <w:szCs w:val="24"/>
          <w:highlight w:val="yellow"/>
          <w:rPrChange w:id="234" w:author="Hampton, Stephanie" w:date="2021-07-31T13:55:00Z">
            <w:rPr>
              <w:rFonts w:ascii="Times New Roman" w:eastAsia="Times New Roman" w:hAnsi="Times New Roman" w:cs="Times New Roman"/>
              <w:sz w:val="24"/>
              <w:szCs w:val="24"/>
            </w:rPr>
          </w:rPrChange>
        </w:rPr>
        <w:t>With</w:t>
      </w:r>
      <w:commentRangeEnd w:id="233"/>
      <w:r w:rsidR="005505A4">
        <w:rPr>
          <w:rStyle w:val="CommentReference"/>
        </w:rPr>
        <w:commentReference w:id="233"/>
      </w:r>
      <w:r w:rsidRPr="005505A4">
        <w:rPr>
          <w:rFonts w:ascii="Times New Roman" w:eastAsia="Times New Roman" w:hAnsi="Times New Roman" w:cs="Times New Roman"/>
          <w:sz w:val="24"/>
          <w:szCs w:val="24"/>
          <w:highlight w:val="yellow"/>
          <w:rPrChange w:id="235" w:author="Hampton, Stephanie" w:date="2021-07-31T13:55:00Z">
            <w:rPr>
              <w:rFonts w:ascii="Times New Roman" w:eastAsia="Times New Roman" w:hAnsi="Times New Roman" w:cs="Times New Roman"/>
              <w:sz w:val="24"/>
              <w:szCs w:val="24"/>
            </w:rPr>
          </w:rPrChange>
        </w:rPr>
        <w:t xml:space="preserve"> respect to differences in essential fatty acids (EFA), the fatty acid</w:t>
      </w:r>
      <w:r w:rsidR="00384447" w:rsidRPr="005505A4">
        <w:rPr>
          <w:rFonts w:ascii="Times New Roman" w:eastAsia="Times New Roman" w:hAnsi="Times New Roman" w:cs="Times New Roman"/>
          <w:sz w:val="24"/>
          <w:szCs w:val="24"/>
          <w:highlight w:val="yellow"/>
          <w:rPrChange w:id="236" w:author="Hampton, Stephanie" w:date="2021-07-31T13:55:00Z">
            <w:rPr>
              <w:rFonts w:ascii="Times New Roman" w:eastAsia="Times New Roman" w:hAnsi="Times New Roman" w:cs="Times New Roman"/>
              <w:sz w:val="24"/>
              <w:szCs w:val="24"/>
            </w:rPr>
          </w:rPrChange>
        </w:rPr>
        <w:t>s</w:t>
      </w:r>
      <w:r w:rsidRPr="005505A4">
        <w:rPr>
          <w:rFonts w:ascii="Times New Roman" w:eastAsia="Times New Roman" w:hAnsi="Times New Roman" w:cs="Times New Roman"/>
          <w:sz w:val="24"/>
          <w:szCs w:val="24"/>
          <w:highlight w:val="yellow"/>
          <w:rPrChange w:id="237" w:author="Hampton, Stephanie" w:date="2021-07-31T13:55:00Z">
            <w:rPr>
              <w:rFonts w:ascii="Times New Roman" w:eastAsia="Times New Roman" w:hAnsi="Times New Roman" w:cs="Times New Roman"/>
              <w:sz w:val="24"/>
              <w:szCs w:val="24"/>
            </w:rPr>
          </w:rPrChange>
        </w:rPr>
        <w:t xml:space="preserve"> with the highest coefficients of variation included 20:5ω3 and 18:3ω3</w:t>
      </w:r>
      <w:r w:rsidR="00FA3EF4" w:rsidRPr="005505A4">
        <w:rPr>
          <w:rFonts w:ascii="Times New Roman" w:eastAsia="Times New Roman" w:hAnsi="Times New Roman" w:cs="Times New Roman"/>
          <w:sz w:val="24"/>
          <w:szCs w:val="24"/>
          <w:highlight w:val="yellow"/>
          <w:rPrChange w:id="238" w:author="Hampton, Stephanie" w:date="2021-07-31T13:55:00Z">
            <w:rPr>
              <w:rFonts w:ascii="Times New Roman" w:eastAsia="Times New Roman" w:hAnsi="Times New Roman" w:cs="Times New Roman"/>
              <w:sz w:val="24"/>
              <w:szCs w:val="24"/>
            </w:rPr>
          </w:rPrChange>
        </w:rPr>
        <w:t xml:space="preserve"> (Figure</w:t>
      </w:r>
      <w:r w:rsidR="00FA3EF4">
        <w:rPr>
          <w:rFonts w:ascii="Times New Roman" w:eastAsia="Times New Roman" w:hAnsi="Times New Roman" w:cs="Times New Roman"/>
          <w:sz w:val="24"/>
          <w:szCs w:val="24"/>
        </w:rPr>
        <w:t xml:space="preserve"> 9)</w:t>
      </w:r>
      <w:r>
        <w:rPr>
          <w:rFonts w:ascii="Times New Roman" w:eastAsia="Times New Roman" w:hAnsi="Times New Roman" w:cs="Times New Roman"/>
          <w:sz w:val="24"/>
          <w:szCs w:val="24"/>
        </w:rPr>
        <w:t xml:space="preserve">, which were likely reflective of differences in periphyton community composition. </w:t>
      </w:r>
      <w:commentRangeStart w:id="239"/>
      <w:r>
        <w:rPr>
          <w:rFonts w:ascii="Times New Roman" w:eastAsia="Times New Roman" w:hAnsi="Times New Roman" w:cs="Times New Roman"/>
          <w:sz w:val="24"/>
          <w:szCs w:val="24"/>
        </w:rPr>
        <w:t>When analyzed visually through a univariate framework</w:t>
      </w:r>
      <w:commentRangeEnd w:id="239"/>
      <w:r w:rsidR="005505A4">
        <w:rPr>
          <w:rStyle w:val="CommentReference"/>
        </w:rPr>
        <w:commentReference w:id="239"/>
      </w:r>
      <w:r w:rsidR="00FA3EF4">
        <w:rPr>
          <w:rFonts w:ascii="Times New Roman" w:eastAsia="Times New Roman" w:hAnsi="Times New Roman" w:cs="Times New Roman"/>
          <w:sz w:val="24"/>
          <w:szCs w:val="24"/>
        </w:rPr>
        <w:t xml:space="preserve"> (Figure 9)</w:t>
      </w:r>
      <w:r>
        <w:rPr>
          <w:rFonts w:ascii="Times New Roman" w:eastAsia="Times New Roman" w:hAnsi="Times New Roman" w:cs="Times New Roman"/>
          <w:sz w:val="24"/>
          <w:szCs w:val="24"/>
        </w:rPr>
        <w:t>, periphyton EFAs at sites with centralized sewage treatment appeared to have more consistent proportions through time, whereas sites with decentralized treatment tended to have higher proportions of 20-Carbon EFAs, such as 20:5ω3. When analyzed in a multivariate framework</w:t>
      </w:r>
      <w:r w:rsidR="00FA3EF4">
        <w:rPr>
          <w:rFonts w:ascii="Times New Roman" w:eastAsia="Times New Roman" w:hAnsi="Times New Roman" w:cs="Times New Roman"/>
          <w:sz w:val="24"/>
          <w:szCs w:val="24"/>
        </w:rPr>
        <w:t xml:space="preserve"> (Figure 10A)</w:t>
      </w:r>
      <w:r>
        <w:rPr>
          <w:rFonts w:ascii="Times New Roman" w:eastAsia="Times New Roman" w:hAnsi="Times New Roman" w:cs="Times New Roman"/>
          <w:sz w:val="24"/>
          <w:szCs w:val="24"/>
        </w:rPr>
        <w:t>, visual inspection of the NMDS suggested that NMDS1 tended to generally separate based on fatty acids more associated with chlorophytes (i.e., 18:2ω6, and 18:3ω3</w:t>
      </w:r>
      <w:r w:rsidR="00384447">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fatty acids more associated with diatoms (i.e., 20:5ω3), and NMDS2 tended to separate based on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PERMANOVA results suggested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as significant in discriminating groups (F = 2.77, p = 0.01), and post-hoc SIMPER analyses suggested 20:5ω3 as the most influential discriminating fatty acid (Cumulative Variance = 37.6%, p = 0.04). Together, 20:5ω3, 18:2ω6, and 18:3ω3 accounted for more than 85% of the total variance. </w:t>
      </w:r>
      <w:r w:rsidRPr="005505A4">
        <w:rPr>
          <w:rFonts w:ascii="Times New Roman" w:eastAsia="Times New Roman" w:hAnsi="Times New Roman" w:cs="Times New Roman"/>
          <w:sz w:val="24"/>
          <w:szCs w:val="24"/>
          <w:highlight w:val="yellow"/>
          <w:rPrChange w:id="240" w:author="Hampton, Stephanie" w:date="2021-07-31T13:57:00Z">
            <w:rPr>
              <w:rFonts w:ascii="Times New Roman" w:eastAsia="Times New Roman" w:hAnsi="Times New Roman" w:cs="Times New Roman"/>
              <w:sz w:val="24"/>
              <w:szCs w:val="24"/>
            </w:rPr>
          </w:rPrChange>
        </w:rPr>
        <w:t xml:space="preserve">When assessing NMDS scores in univariate space, NMDS2 values were significantly different in response to </w:t>
      </w:r>
      <w:r w:rsidR="00E627DF" w:rsidRPr="005505A4">
        <w:rPr>
          <w:rFonts w:ascii="Times New Roman" w:eastAsia="Times New Roman" w:hAnsi="Times New Roman" w:cs="Times New Roman"/>
          <w:sz w:val="24"/>
          <w:szCs w:val="24"/>
          <w:highlight w:val="yellow"/>
          <w:rPrChange w:id="241" w:author="Hampton, Stephanie" w:date="2021-07-31T13:57:00Z">
            <w:rPr>
              <w:rFonts w:ascii="Times New Roman" w:eastAsia="Times New Roman" w:hAnsi="Times New Roman" w:cs="Times New Roman"/>
              <w:sz w:val="24"/>
              <w:szCs w:val="24"/>
            </w:rPr>
          </w:rPrChange>
        </w:rPr>
        <w:t>tourism season</w:t>
      </w:r>
      <w:r w:rsidRPr="005505A4">
        <w:rPr>
          <w:rFonts w:ascii="Times New Roman" w:eastAsia="Times New Roman" w:hAnsi="Times New Roman" w:cs="Times New Roman"/>
          <w:sz w:val="24"/>
          <w:szCs w:val="24"/>
          <w:highlight w:val="yellow"/>
          <w:rPrChange w:id="242" w:author="Hampton, Stephanie" w:date="2021-07-31T13:57:00Z">
            <w:rPr>
              <w:rFonts w:ascii="Times New Roman" w:eastAsia="Times New Roman" w:hAnsi="Times New Roman" w:cs="Times New Roman"/>
              <w:sz w:val="24"/>
              <w:szCs w:val="24"/>
            </w:rPr>
          </w:rPrChange>
        </w:rPr>
        <w:t xml:space="preserve"> (F = 13.03, p = 0.001</w:t>
      </w:r>
      <w:r w:rsidR="00FA3EF4" w:rsidRPr="005505A4">
        <w:rPr>
          <w:rFonts w:ascii="Times New Roman" w:eastAsia="Times New Roman" w:hAnsi="Times New Roman" w:cs="Times New Roman"/>
          <w:sz w:val="24"/>
          <w:szCs w:val="24"/>
          <w:highlight w:val="yellow"/>
          <w:rPrChange w:id="243" w:author="Hampton, Stephanie" w:date="2021-07-31T13:57:00Z">
            <w:rPr>
              <w:rFonts w:ascii="Times New Roman" w:eastAsia="Times New Roman" w:hAnsi="Times New Roman" w:cs="Times New Roman"/>
              <w:sz w:val="24"/>
              <w:szCs w:val="24"/>
            </w:rPr>
          </w:rPrChange>
        </w:rPr>
        <w:t>; Figure 10B, 10C</w:t>
      </w:r>
      <w:r w:rsidRPr="005505A4">
        <w:rPr>
          <w:rFonts w:ascii="Times New Roman" w:eastAsia="Times New Roman" w:hAnsi="Times New Roman" w:cs="Times New Roman"/>
          <w:sz w:val="24"/>
          <w:szCs w:val="24"/>
          <w:highlight w:val="yellow"/>
          <w:rPrChange w:id="244" w:author="Hampton, Stephanie" w:date="2021-07-31T13:57:00Z">
            <w:rPr>
              <w:rFonts w:ascii="Times New Roman" w:eastAsia="Times New Roman" w:hAnsi="Times New Roman" w:cs="Times New Roman"/>
              <w:sz w:val="24"/>
              <w:szCs w:val="24"/>
            </w:rPr>
          </w:rPrChange>
        </w:rPr>
        <w:t xml:space="preserve">) but not for sewage treatment technique. For NMDS1, neither sewage treatment technique nor </w:t>
      </w:r>
      <w:r w:rsidR="00E627DF" w:rsidRPr="005505A4">
        <w:rPr>
          <w:rFonts w:ascii="Times New Roman" w:eastAsia="Times New Roman" w:hAnsi="Times New Roman" w:cs="Times New Roman"/>
          <w:sz w:val="24"/>
          <w:szCs w:val="24"/>
          <w:highlight w:val="yellow"/>
          <w:rPrChange w:id="245" w:author="Hampton, Stephanie" w:date="2021-07-31T13:57:00Z">
            <w:rPr>
              <w:rFonts w:ascii="Times New Roman" w:eastAsia="Times New Roman" w:hAnsi="Times New Roman" w:cs="Times New Roman"/>
              <w:sz w:val="24"/>
              <w:szCs w:val="24"/>
            </w:rPr>
          </w:rPrChange>
        </w:rPr>
        <w:t>tourism season</w:t>
      </w:r>
      <w:r w:rsidRPr="005505A4">
        <w:rPr>
          <w:rFonts w:ascii="Times New Roman" w:eastAsia="Times New Roman" w:hAnsi="Times New Roman" w:cs="Times New Roman"/>
          <w:sz w:val="24"/>
          <w:szCs w:val="24"/>
          <w:highlight w:val="yellow"/>
          <w:rPrChange w:id="246" w:author="Hampton, Stephanie" w:date="2021-07-31T13:57:00Z">
            <w:rPr>
              <w:rFonts w:ascii="Times New Roman" w:eastAsia="Times New Roman" w:hAnsi="Times New Roman" w:cs="Times New Roman"/>
              <w:sz w:val="24"/>
              <w:szCs w:val="24"/>
            </w:rPr>
          </w:rPrChange>
        </w:rPr>
        <w:t xml:space="preserve"> was significant</w:t>
      </w:r>
      <w:r w:rsidR="00FA3EF4" w:rsidRPr="005505A4">
        <w:rPr>
          <w:rFonts w:ascii="Times New Roman" w:eastAsia="Times New Roman" w:hAnsi="Times New Roman" w:cs="Times New Roman"/>
          <w:sz w:val="24"/>
          <w:szCs w:val="24"/>
          <w:highlight w:val="yellow"/>
          <w:rPrChange w:id="247" w:author="Hampton, Stephanie" w:date="2021-07-31T13:57:00Z">
            <w:rPr>
              <w:rFonts w:ascii="Times New Roman" w:eastAsia="Times New Roman" w:hAnsi="Times New Roman" w:cs="Times New Roman"/>
              <w:sz w:val="24"/>
              <w:szCs w:val="24"/>
            </w:rPr>
          </w:rPrChange>
        </w:rPr>
        <w:t xml:space="preserve"> (Figure 10B, 10C)</w:t>
      </w:r>
      <w:r w:rsidRPr="005505A4">
        <w:rPr>
          <w:rFonts w:ascii="Times New Roman" w:eastAsia="Times New Roman" w:hAnsi="Times New Roman" w:cs="Times New Roman"/>
          <w:sz w:val="24"/>
          <w:szCs w:val="24"/>
          <w:highlight w:val="yellow"/>
          <w:rPrChange w:id="248" w:author="Hampton, Stephanie" w:date="2021-07-31T13:57:00Z">
            <w:rPr>
              <w:rFonts w:ascii="Times New Roman" w:eastAsia="Times New Roman" w:hAnsi="Times New Roman" w:cs="Times New Roman"/>
              <w:sz w:val="24"/>
              <w:szCs w:val="24"/>
            </w:rPr>
          </w:rPrChange>
        </w:rPr>
        <w:t>.</w:t>
      </w:r>
      <w:r>
        <w:rPr>
          <w:rFonts w:ascii="Times New Roman" w:eastAsia="Times New Roman" w:hAnsi="Times New Roman" w:cs="Times New Roman"/>
          <w:sz w:val="24"/>
          <w:szCs w:val="24"/>
        </w:rPr>
        <w:t xml:space="preserve"> </w:t>
      </w:r>
    </w:p>
    <w:p w14:paraId="733F0B3C" w14:textId="77777777" w:rsidR="00A7754D" w:rsidRDefault="00A7754D">
      <w:pPr>
        <w:widowControl w:val="0"/>
        <w:spacing w:line="240" w:lineRule="auto"/>
        <w:rPr>
          <w:rFonts w:ascii="Times New Roman" w:eastAsia="Times New Roman" w:hAnsi="Times New Roman" w:cs="Times New Roman"/>
          <w:sz w:val="24"/>
          <w:szCs w:val="24"/>
        </w:rPr>
      </w:pPr>
    </w:p>
    <w:p w14:paraId="549EF73B"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17F64C7" w14:textId="77777777" w:rsidR="00A7754D" w:rsidRDefault="00A7754D">
      <w:pPr>
        <w:widowControl w:val="0"/>
        <w:spacing w:line="240" w:lineRule="auto"/>
        <w:rPr>
          <w:rFonts w:ascii="Times New Roman" w:eastAsia="Times New Roman" w:hAnsi="Times New Roman" w:cs="Times New Roman"/>
          <w:sz w:val="24"/>
          <w:szCs w:val="24"/>
        </w:rPr>
      </w:pPr>
    </w:p>
    <w:p w14:paraId="3F4A1809" w14:textId="4536512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corroborate previous findings (e.g., Makepeace </w:t>
      </w:r>
      <w:r w:rsidR="0028721C">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that sewage pollution is entering Flathead Lake’s nearshore area and likely is responsible for differences in nearshore periphyton community </w:t>
      </w:r>
      <w:r w:rsidR="00384447">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and nutritional content. Unlike previous studies in Flathead Lake</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{"citationID":"2gzl2nsA","properties":{"formattedCitation":"(Stanford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incorporated highly specific indicators of sewage pollution and periphyton nutritional content to describe how sewage pollution entering Flathead may </w:t>
      </w:r>
      <w:del w:id="249" w:author="Hampton, Stephanie" w:date="2021-07-31T13:58:00Z">
        <w:r w:rsidDel="005505A4">
          <w:rPr>
            <w:rFonts w:ascii="Times New Roman" w:eastAsia="Times New Roman" w:hAnsi="Times New Roman" w:cs="Times New Roman"/>
            <w:sz w:val="24"/>
            <w:szCs w:val="24"/>
          </w:rPr>
          <w:delText xml:space="preserve">be </w:delText>
        </w:r>
      </w:del>
      <w:r>
        <w:rPr>
          <w:rFonts w:ascii="Times New Roman" w:eastAsia="Times New Roman" w:hAnsi="Times New Roman" w:cs="Times New Roman"/>
          <w:sz w:val="24"/>
          <w:szCs w:val="24"/>
        </w:rPr>
        <w:t xml:space="preserve">influence periphyton stoichiometry and fatty acid composition, thereby providing direct, quantitative evidence of how sewage entering Flathead may alter nutrition available to the lake’s larger food web. </w:t>
      </w:r>
    </w:p>
    <w:p w14:paraId="1888E0EC" w14:textId="77777777" w:rsidR="00A7754D" w:rsidRDefault="00A7754D">
      <w:pPr>
        <w:widowControl w:val="0"/>
        <w:spacing w:line="240" w:lineRule="auto"/>
        <w:rPr>
          <w:rFonts w:ascii="Times New Roman" w:eastAsia="Times New Roman" w:hAnsi="Times New Roman" w:cs="Times New Roman"/>
          <w:sz w:val="24"/>
          <w:szCs w:val="24"/>
        </w:rPr>
      </w:pPr>
    </w:p>
    <w:p w14:paraId="5629746E"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population with sewage indicators </w:t>
      </w:r>
    </w:p>
    <w:p w14:paraId="0F6490BB" w14:textId="77777777" w:rsidR="00A7754D" w:rsidRDefault="00A7754D">
      <w:pPr>
        <w:widowControl w:val="0"/>
        <w:spacing w:line="240" w:lineRule="auto"/>
        <w:rPr>
          <w:rFonts w:ascii="Times New Roman" w:eastAsia="Times New Roman" w:hAnsi="Times New Roman" w:cs="Times New Roman"/>
          <w:i/>
          <w:sz w:val="24"/>
          <w:szCs w:val="24"/>
        </w:rPr>
      </w:pPr>
    </w:p>
    <w:p w14:paraId="1D6296A4" w14:textId="0F1237CF" w:rsidR="00384447"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with our expectations, sewage-specific indicators tended to increase when </w:t>
      </w:r>
      <w:r w:rsidR="00384447">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human populations were</w:t>
      </w:r>
      <w:r w:rsidR="00384447">
        <w:rPr>
          <w:rFonts w:ascii="Times New Roman" w:eastAsia="Times New Roman" w:hAnsi="Times New Roman" w:cs="Times New Roman"/>
          <w:sz w:val="24"/>
          <w:szCs w:val="24"/>
        </w:rPr>
        <w:t xml:space="preserve"> larger</w:t>
      </w:r>
      <w:r>
        <w:rPr>
          <w:rFonts w:ascii="Times New Roman" w:eastAsia="Times New Roman" w:hAnsi="Times New Roman" w:cs="Times New Roman"/>
          <w:sz w:val="24"/>
          <w:szCs w:val="24"/>
        </w:rPr>
        <w:t xml:space="preserve"> and </w:t>
      </w:r>
      <w:r w:rsidR="00384447">
        <w:rPr>
          <w:rFonts w:ascii="Times New Roman" w:eastAsia="Times New Roman" w:hAnsi="Times New Roman" w:cs="Times New Roman"/>
          <w:sz w:val="24"/>
          <w:szCs w:val="24"/>
        </w:rPr>
        <w:t xml:space="preserve">where lakeside developments relied on decentralized </w:t>
      </w:r>
      <w:r>
        <w:rPr>
          <w:rFonts w:ascii="Times New Roman" w:eastAsia="Times New Roman" w:hAnsi="Times New Roman" w:cs="Times New Roman"/>
          <w:sz w:val="24"/>
          <w:szCs w:val="24"/>
        </w:rPr>
        <w:lastRenderedPageBreak/>
        <w:t xml:space="preserve">wastewater </w:t>
      </w:r>
      <w:r w:rsidR="00384447">
        <w:rPr>
          <w:rFonts w:ascii="Times New Roman" w:eastAsia="Times New Roman" w:hAnsi="Times New Roman" w:cs="Times New Roman"/>
          <w:sz w:val="24"/>
          <w:szCs w:val="24"/>
        </w:rPr>
        <w:t xml:space="preserve">treatment </w:t>
      </w:r>
      <w:r>
        <w:rPr>
          <w:rFonts w:ascii="Times New Roman" w:eastAsia="Times New Roman" w:hAnsi="Times New Roman" w:cs="Times New Roman"/>
          <w:sz w:val="24"/>
          <w:szCs w:val="24"/>
        </w:rPr>
        <w:t>infrastructure. Total PPCP concentrations were significantly higher during the tourism season as opposed to following the tourism season</w:t>
      </w:r>
      <w:r w:rsidR="0028721C">
        <w:rPr>
          <w:rFonts w:ascii="Times New Roman" w:eastAsia="Times New Roman" w:hAnsi="Times New Roman" w:cs="Times New Roman"/>
          <w:sz w:val="24"/>
          <w:szCs w:val="24"/>
        </w:rPr>
        <w:t xml:space="preserve"> at sites with decentralized sewage treatment (Figure 4A)</w:t>
      </w:r>
      <w:r>
        <w:rPr>
          <w:rFonts w:ascii="Times New Roman" w:eastAsia="Times New Roman" w:hAnsi="Times New Roman" w:cs="Times New Roman"/>
          <w:sz w:val="24"/>
          <w:szCs w:val="24"/>
        </w:rPr>
        <w:t xml:space="preserve">. These patterns are noteworthy as Flathead’s watershed is largely unpopulated, but permanent and seasonal human populations have been growing since the 1950s </w:t>
      </w:r>
      <w:r w:rsidR="00C73FAF">
        <w:rPr>
          <w:rFonts w:ascii="Times New Roman" w:eastAsia="Times New Roman" w:hAnsi="Times New Roman" w:cs="Times New Roman"/>
          <w:sz w:val="24"/>
          <w:szCs w:val="24"/>
        </w:rPr>
        <w:t>(U.S. Census, 2020)</w:t>
      </w:r>
      <w:r>
        <w:rPr>
          <w:rFonts w:ascii="Times New Roman" w:eastAsia="Times New Roman" w:hAnsi="Times New Roman" w:cs="Times New Roman"/>
          <w:sz w:val="24"/>
          <w:szCs w:val="24"/>
        </w:rPr>
        <w:t>. In particular, many lakeside developments around Flathead Lake rely upon septic systems for wastewater treatment</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{"citationID":"izQqm8zI","properties":{"formattedCitation":"(Stanford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our data suggest that sites with decentralized sewage treatment tended to have </w:t>
      </w:r>
      <w:r w:rsidR="00662F0A">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PPCP concentration</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w:t>
      </w:r>
      <w:r w:rsidR="00E627DF">
        <w:rPr>
          <w:rFonts w:ascii="Times New Roman" w:eastAsia="Times New Roman" w:hAnsi="Times New Roman" w:cs="Times New Roman"/>
          <w:sz w:val="24"/>
          <w:szCs w:val="24"/>
        </w:rPr>
        <w:t>tourism season</w:t>
      </w:r>
      <w:r w:rsidR="00662F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In contrast,</w:t>
      </w:r>
      <w:r>
        <w:rPr>
          <w:rFonts w:ascii="Times New Roman" w:eastAsia="Times New Roman" w:hAnsi="Times New Roman" w:cs="Times New Roman"/>
          <w:sz w:val="24"/>
          <w:szCs w:val="24"/>
        </w:rPr>
        <w:t xml:space="preserve"> sites with centralized sewage treatment tended to have </w:t>
      </w:r>
      <w:r w:rsidR="00662F0A">
        <w:rPr>
          <w:rFonts w:ascii="Times New Roman" w:eastAsia="Times New Roman" w:hAnsi="Times New Roman" w:cs="Times New Roman"/>
          <w:sz w:val="24"/>
          <w:szCs w:val="24"/>
        </w:rPr>
        <w:t xml:space="preserve">higher PPCP concentrations relative those at decentralized sites, but sites with centralized sewage treatment also tended to have a </w:t>
      </w:r>
      <w:r>
        <w:rPr>
          <w:rFonts w:ascii="Times New Roman" w:eastAsia="Times New Roman" w:hAnsi="Times New Roman" w:cs="Times New Roman"/>
          <w:sz w:val="24"/>
          <w:szCs w:val="24"/>
        </w:rPr>
        <w:t xml:space="preserve">more </w:t>
      </w:r>
      <w:r w:rsidR="00662F0A">
        <w:rPr>
          <w:rFonts w:ascii="Times New Roman" w:eastAsia="Times New Roman" w:hAnsi="Times New Roman" w:cs="Times New Roman"/>
          <w:sz w:val="24"/>
          <w:szCs w:val="24"/>
        </w:rPr>
        <w:t xml:space="preserve">temporally </w:t>
      </w:r>
      <w:r>
        <w:rPr>
          <w:rFonts w:ascii="Times New Roman" w:eastAsia="Times New Roman" w:hAnsi="Times New Roman" w:cs="Times New Roman"/>
          <w:sz w:val="24"/>
          <w:szCs w:val="24"/>
        </w:rPr>
        <w:t>consistent sewage indicators</w:t>
      </w:r>
      <w:r w:rsidR="00662F0A">
        <w:rPr>
          <w:rFonts w:ascii="Times New Roman" w:eastAsia="Times New Roman" w:hAnsi="Times New Roman" w:cs="Times New Roman"/>
          <w:sz w:val="24"/>
          <w:szCs w:val="24"/>
        </w:rPr>
        <w:t xml:space="preserve"> throughout the summer</w:t>
      </w:r>
      <w:r>
        <w:rPr>
          <w:rFonts w:ascii="Times New Roman" w:eastAsia="Times New Roman" w:hAnsi="Times New Roman" w:cs="Times New Roman"/>
          <w:sz w:val="24"/>
          <w:szCs w:val="24"/>
        </w:rPr>
        <w:t xml:space="preserve">. Furthermore, </w:t>
      </w:r>
      <w:r w:rsidR="00662F0A">
        <w:rPr>
          <w:rFonts w:ascii="Times New Roman" w:eastAsia="Times New Roman" w:hAnsi="Times New Roman" w:cs="Times New Roman"/>
          <w:sz w:val="24"/>
          <w:szCs w:val="24"/>
        </w:rPr>
        <w:t>spatial and temporal patterns in sewage indicator concentrations mirrored patterns observed in TSIDW population, suggesting that our sampling</w:t>
      </w:r>
      <w:del w:id="250" w:author="Hampton, Stephanie" w:date="2021-07-31T14:00:00Z">
        <w:r w:rsidR="00662F0A" w:rsidDel="005505A4">
          <w:rPr>
            <w:rFonts w:ascii="Times New Roman" w:eastAsia="Times New Roman" w:hAnsi="Times New Roman" w:cs="Times New Roman"/>
            <w:sz w:val="24"/>
            <w:szCs w:val="24"/>
          </w:rPr>
          <w:delText>s</w:delText>
        </w:r>
      </w:del>
      <w:r w:rsidR="00662F0A">
        <w:rPr>
          <w:rFonts w:ascii="Times New Roman" w:eastAsia="Times New Roman" w:hAnsi="Times New Roman" w:cs="Times New Roman"/>
          <w:sz w:val="24"/>
          <w:szCs w:val="24"/>
        </w:rPr>
        <w:t xml:space="preserve"> </w:t>
      </w:r>
      <w:del w:id="251" w:author="Hampton, Stephanie" w:date="2021-07-31T13:59:00Z">
        <w:r w:rsidR="00662F0A" w:rsidDel="005505A4">
          <w:rPr>
            <w:rFonts w:ascii="Times New Roman" w:eastAsia="Times New Roman" w:hAnsi="Times New Roman" w:cs="Times New Roman"/>
            <w:sz w:val="24"/>
            <w:szCs w:val="24"/>
          </w:rPr>
          <w:delText>were able to</w:delText>
        </w:r>
      </w:del>
      <w:ins w:id="252" w:author="Hampton, Stephanie" w:date="2021-07-31T13:59:00Z">
        <w:r w:rsidR="005505A4">
          <w:rPr>
            <w:rFonts w:ascii="Times New Roman" w:eastAsia="Times New Roman" w:hAnsi="Times New Roman" w:cs="Times New Roman"/>
            <w:sz w:val="24"/>
            <w:szCs w:val="24"/>
          </w:rPr>
          <w:t>successfully</w:t>
        </w:r>
      </w:ins>
      <w:r w:rsidR="00662F0A">
        <w:rPr>
          <w:rFonts w:ascii="Times New Roman" w:eastAsia="Times New Roman" w:hAnsi="Times New Roman" w:cs="Times New Roman"/>
          <w:sz w:val="24"/>
          <w:szCs w:val="24"/>
        </w:rPr>
        <w:t xml:space="preserve"> capture</w:t>
      </w:r>
      <w:ins w:id="253" w:author="Hampton, Stephanie" w:date="2021-07-31T13:59:00Z">
        <w:r w:rsidR="005505A4">
          <w:rPr>
            <w:rFonts w:ascii="Times New Roman" w:eastAsia="Times New Roman" w:hAnsi="Times New Roman" w:cs="Times New Roman"/>
            <w:sz w:val="24"/>
            <w:szCs w:val="24"/>
          </w:rPr>
          <w:t>d</w:t>
        </w:r>
      </w:ins>
      <w:r w:rsidR="00662F0A">
        <w:rPr>
          <w:rFonts w:ascii="Times New Roman" w:eastAsia="Times New Roman" w:hAnsi="Times New Roman" w:cs="Times New Roman"/>
          <w:sz w:val="24"/>
          <w:szCs w:val="24"/>
        </w:rPr>
        <w:t xml:space="preserve"> spatially and temporally heterogeneous sewage loadings</w:t>
      </w:r>
      <w:r>
        <w:rPr>
          <w:rFonts w:ascii="Times New Roman" w:eastAsia="Times New Roman" w:hAnsi="Times New Roman" w:cs="Times New Roman"/>
          <w:sz w:val="24"/>
          <w:szCs w:val="24"/>
        </w:rPr>
        <w:t xml:space="preserve">. </w:t>
      </w:r>
    </w:p>
    <w:p w14:paraId="455ABAFB" w14:textId="77777777" w:rsidR="00384447" w:rsidRDefault="00384447">
      <w:pPr>
        <w:widowControl w:val="0"/>
        <w:spacing w:line="240" w:lineRule="auto"/>
        <w:rPr>
          <w:rFonts w:ascii="Times New Roman" w:eastAsia="Times New Roman" w:hAnsi="Times New Roman" w:cs="Times New Roman"/>
          <w:sz w:val="24"/>
          <w:szCs w:val="24"/>
        </w:rPr>
      </w:pPr>
    </w:p>
    <w:p w14:paraId="20111793" w14:textId="2687BCDA" w:rsidR="00A7754D" w:rsidRDefault="0038444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comparing PPCP with nutrient concentrations, p</w:t>
      </w:r>
      <w:r w:rsidR="003E389B">
        <w:rPr>
          <w:rFonts w:ascii="Times New Roman" w:eastAsia="Times New Roman" w:hAnsi="Times New Roman" w:cs="Times New Roman"/>
          <w:sz w:val="24"/>
          <w:szCs w:val="24"/>
        </w:rPr>
        <w:t xml:space="preserve">atterns in nutrient concentrations alone were not </w:t>
      </w:r>
      <w:del w:id="254" w:author="Hampton, Stephanie" w:date="2021-07-31T14:00:00Z">
        <w:r w:rsidR="003E389B" w:rsidDel="005505A4">
          <w:rPr>
            <w:rFonts w:ascii="Times New Roman" w:eastAsia="Times New Roman" w:hAnsi="Times New Roman" w:cs="Times New Roman"/>
            <w:sz w:val="24"/>
            <w:szCs w:val="24"/>
          </w:rPr>
          <w:delText xml:space="preserve">necessarily </w:delText>
        </w:r>
      </w:del>
      <w:ins w:id="255" w:author="Hampton, Stephanie" w:date="2021-07-31T14:00:00Z">
        <w:r w:rsidR="005505A4">
          <w:rPr>
            <w:rFonts w:ascii="Times New Roman" w:eastAsia="Times New Roman" w:hAnsi="Times New Roman" w:cs="Times New Roman"/>
            <w:sz w:val="24"/>
            <w:szCs w:val="24"/>
          </w:rPr>
          <w:t xml:space="preserve">fully </w:t>
        </w:r>
      </w:ins>
      <w:r w:rsidR="003E389B">
        <w:rPr>
          <w:rFonts w:ascii="Times New Roman" w:eastAsia="Times New Roman" w:hAnsi="Times New Roman" w:cs="Times New Roman"/>
          <w:sz w:val="24"/>
          <w:szCs w:val="24"/>
        </w:rPr>
        <w:t>reflective of patterns observed with more specific indicators</w:t>
      </w:r>
      <w:r w:rsidR="00662F0A">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3E389B">
        <w:rPr>
          <w:rFonts w:ascii="Times New Roman" w:eastAsia="Times New Roman" w:hAnsi="Times New Roman" w:cs="Times New Roman"/>
          <w:sz w:val="24"/>
          <w:szCs w:val="24"/>
        </w:rPr>
        <w:t>h</w:t>
      </w:r>
      <w:r w:rsidR="00662F0A">
        <w:rPr>
          <w:rFonts w:ascii="Times New Roman" w:eastAsia="Times New Roman" w:hAnsi="Times New Roman" w:cs="Times New Roman"/>
          <w:sz w:val="24"/>
          <w:szCs w:val="24"/>
        </w:rPr>
        <w:t>ese incongruencies are</w:t>
      </w:r>
      <w:r w:rsidR="003E389B">
        <w:rPr>
          <w:rFonts w:ascii="Times New Roman" w:eastAsia="Times New Roman" w:hAnsi="Times New Roman" w:cs="Times New Roman"/>
          <w:sz w:val="24"/>
          <w:szCs w:val="24"/>
        </w:rPr>
        <w:t xml:space="preserve"> likely due to nutrients originating from non-sewage sources</w:t>
      </w:r>
      <w:r w:rsidR="00662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well as nutrients</w:t>
      </w:r>
      <w:r w:rsidR="00662F0A">
        <w:rPr>
          <w:rFonts w:ascii="Times New Roman" w:eastAsia="Times New Roman" w:hAnsi="Times New Roman" w:cs="Times New Roman"/>
          <w:sz w:val="24"/>
          <w:szCs w:val="24"/>
        </w:rPr>
        <w:t xml:space="preserve"> being actively scoured and released into the water column through </w:t>
      </w:r>
      <w:del w:id="256" w:author="Hampton, Stephanie" w:date="2021-07-31T14:00:00Z">
        <w:r w:rsidR="00662F0A" w:rsidDel="005505A4">
          <w:rPr>
            <w:rFonts w:ascii="Times New Roman" w:eastAsia="Times New Roman" w:hAnsi="Times New Roman" w:cs="Times New Roman"/>
            <w:sz w:val="24"/>
            <w:szCs w:val="24"/>
          </w:rPr>
          <w:delText xml:space="preserve">a suite of </w:delText>
        </w:r>
      </w:del>
      <w:r w:rsidR="00662F0A">
        <w:rPr>
          <w:rFonts w:ascii="Times New Roman" w:eastAsia="Times New Roman" w:hAnsi="Times New Roman" w:cs="Times New Roman"/>
          <w:sz w:val="24"/>
          <w:szCs w:val="24"/>
        </w:rPr>
        <w:t>physicochemical and biochemical processes</w:t>
      </w:r>
      <w:r w:rsidR="003E389B">
        <w:rPr>
          <w:rFonts w:ascii="Times New Roman" w:eastAsia="Times New Roman" w:hAnsi="Times New Roman" w:cs="Times New Roman"/>
          <w:sz w:val="24"/>
          <w:szCs w:val="24"/>
        </w:rPr>
        <w:t xml:space="preserve">. For example, allochthonous nutrients can originate from fertilizers applied in directly adjacent lakeside orchards </w:t>
      </w:r>
      <w:r w:rsidR="00656F85">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{"citationID":"p52oox3W","properties":{"formattedCitation":"(Stanford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656F85">
        <w:rPr>
          <w:rFonts w:ascii="Times New Roman" w:eastAsia="Times New Roman" w:hAnsi="Times New Roman" w:cs="Times New Roman"/>
          <w:sz w:val="24"/>
          <w:szCs w:val="24"/>
        </w:rPr>
        <w:fldChar w:fldCharType="separate"/>
      </w:r>
      <w:r w:rsidRPr="00384447">
        <w:rPr>
          <w:rFonts w:ascii="Times New Roman" w:hAnsi="Times New Roman" w:cs="Times New Roman"/>
          <w:sz w:val="24"/>
        </w:rPr>
        <w:t>(Stanford et al. 1994a)</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pollen from conifers</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{"citationID":"2Rz9GXR9","properties":{"formattedCitation":"(Graham et al. 2006)","plainCitation":"(Graham et al. 2006)","noteIndex":0},"citationItems":[{"id":4595,"uris":["http://zotero.org/users/2645460/items/7HHMLTTK"],"uri":["http://zotero.org/users/2645460/items/7HHMLTTK"],"itemData":{"id":4595,"type":"article-journal","abstract":"Conifer pollen deposition is a visually striking spring event in boreal lakes, representing a potentially major allochthonous input of limiting nutrients. We conducted a lake survey and mesocosm experiment at the Experimental Lakes Area in northwestern Ontario to test the hypothesis that jack pine (Pinus banksiana) pollen inputs subsidize littoral nutrient levels and stimulate algal growth and zooplankton abundance. A series of floating litterfall collectors were deployed along transects that span a 0.27-km2 headwater lake (Lake 373) and monitored after ice-out to quantify pollen deposition over a 45-d period. Lake 373 (L373) received 11–56 µmol P m−2 d−1 from pollen, or an annual total of about 10 kg of P. These data were used to determine pollen amendment levels (ambient, 3×, 10×) for an experiment involving 18, 1-m3 littoral mesocosms distributed over three lakes (L239, L373, and L442). Pollen amendments significantly increased total phytoplankton and herbivorous zooplankton biomass, resulting in greater abundance of inedible filamentous green algae and large diatoms. Pollen also exerted a positive lake-specific effect. Periphyton biomass also increased in response to pollen additions, especially filamentous green algae and diatoms in L239 and L442. Conifer pollen subsidizes nutrient levels and promotes production in small boreal lakes.","container-title":"Limnology and Oceanography","DOI":"10.4319/lo.2006.51.3.1524","ISSN":"1939-5590","issue":"3","language":"en","page":"1524-1529","source":"Wiley Online Library","title":"Coupling of boreal forests and lakes: Effects of conifer pollen on littoral communities","title-short":"Coupling of boreal forests and lakes","volume":"51","author":[{"family":"Graham","given":"Mark D."},{"family":"Vinebrooke","given":"Rolf D."},{"family":"Turner","given":"Michael"}],"issued":{"date-parts":[["2006"]]}}}],"schema":"https://github.com/citation-style-language/schema/raw/master/csl-citation.json"}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(Graham et al. 2006)</w:t>
      </w:r>
      <w:r w:rsidR="0028721C">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and </w:t>
      </w:r>
      <w:r w:rsidR="00662F0A">
        <w:rPr>
          <w:rFonts w:ascii="Times New Roman" w:eastAsia="Times New Roman" w:hAnsi="Times New Roman" w:cs="Times New Roman"/>
          <w:sz w:val="24"/>
          <w:szCs w:val="24"/>
        </w:rPr>
        <w:t xml:space="preserve">even </w:t>
      </w:r>
      <w:r w:rsidR="003E389B">
        <w:rPr>
          <w:rFonts w:ascii="Times New Roman" w:eastAsia="Times New Roman" w:hAnsi="Times New Roman" w:cs="Times New Roman"/>
          <w:sz w:val="24"/>
          <w:szCs w:val="24"/>
        </w:rPr>
        <w:t>forest fires</w:t>
      </w:r>
      <w:r w:rsidR="00656F85">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{"citationID":"CVimTQGH","properties":{"formattedCitation":"(Gould et al. 2016)","plainCitation":"(Gould et al. 2016)","noteIndex":0},"citationItems":[{"id":2756,"uris":["http://zotero.org/users/2645460/items/QJHWC3N8"],"uri":["http://zotero.org/users/2645460/items/QJHWC3N8"],"itemData":{"id":2756,"type":"article-journal","abstract":"Increases in wildfire occurrence and severity under an altered climate can substantially impact terrestrial ecosystems through enhancing runoff erosion. Improved prediction tools that provide high resolution spatial information are necessary for location-specific soil conservation and watershed management. However, quantifying the magnitude of soil erosion and its interactions with climate, hydrological processes, and fire occurrences across a large region (&gt;10,000km2) is challenging because of the large computational requirements needed to capture the fine-scale complexities of the land surface that govern erosion. We apply the physically-based coupled Variable Capacity Infiltration–Water Erosion Prediction Project (VIC–WEPP) model to study how wildfire occurrences can enhance soil erosion in a future climate over a representative watershed in the northern Rocky Mountains – the Salmon River Basin (SRB) in central Idaho. While the VIC model simulates hydrologic processes at larger scales, the WEPP model simulates erosion at the hillslope scale by sampling representative hillslopes. VIC–WEPP model results indicate that SRB streamflow will have an earlier shift in peak flow by one to two months under future climate scenarios in response to a declining snowpack under warming temperatures. The magnitude of peak flow increases with each higher severity fire scenario; and under the highest fire severity, the peak flow is shifted even earlier, exacerbating the effects of climate change. Similarly, sediment yield also increases with higher fire severities for both historical and future climates. Sediment yield is more sensitive to fire occurrence than to climate change by one to two orders of magnitude, which is not unexpected given that our fire scenarios were applied basin wide as worst case scenarios. In reality, fires only occur over portions of the basin in any given year and subsequent years’ vegetation regrowth reduces erosion. However, the effects of climate change on sediment yield result in greater spatial heterogeneities, primarily because of the spatial differences in precipitation projections, while fire conditions were uniformly applied. The combined effects of climate change and a possible continuation of increasing fire frequency and severity will compound excess sediment issues that already exist in this region of the intermountain West.","container-title":"Journal of Hydrology","DOI":"10.1016/j.jhydrol.2016.02.025","ISSN":"0022-1694","journalAbbreviation":"Journal of Hydrology","language":"en","page":"74-91","source":"ScienceDirect","title":"The effects of climate change and extreme wildfire events on runoff erosion over a mountain watershed","volume":"536","author":[{"family":"Gould","given":"Gregory K."},{"family":"Liu","given":"Mingliang"},{"family":"Barber","given":"Michael E."},{"family":"Cherkauer","given":"Keith A."},{"family":"Robichaud","given":"Peter R."},{"family":"Adam","given":"Jennifer C."}],"issued":{"date-parts":[["2016",5,1]]}}}],"schema":"https://github.com/citation-style-language/schema/raw/master/csl-citation.json"}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(Gould et al. 2016)</w:t>
      </w:r>
      <w:r w:rsidR="0028721C">
        <w:rPr>
          <w:rFonts w:ascii="Times New Roman" w:eastAsia="Times New Roman" w:hAnsi="Times New Roman" w:cs="Times New Roman"/>
          <w:sz w:val="24"/>
          <w:szCs w:val="24"/>
        </w:rPr>
        <w:fldChar w:fldCharType="end"/>
      </w:r>
      <w:r w:rsidR="00C73FAF">
        <w:rPr>
          <w:rFonts w:ascii="Times New Roman" w:eastAsia="Times New Roman" w:hAnsi="Times New Roman" w:cs="Times New Roman"/>
          <w:sz w:val="24"/>
          <w:szCs w:val="24"/>
        </w:rPr>
        <w:t xml:space="preserve"> or atmospheric deposition more broadly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{"citationID":"WklkcDkF","properties":{"formattedCitation":"(Elser et al. 2009)","plainCitation":"(Elser et al. 2009)","noteIndex":0},"citationItems":[{"id":1797,"uris":["http://zotero.org/groups/332527/items/XKXGS9PQ"],"uri":["http://zotero.org/groups/332527/items/XKXGS9PQ"],"itemData":{"id":1797,"type":"article-journal","container-title":"Science","DOI":"10.1126/science.1176199","ISSN":"0036-8075, 1095-9203","issue":"5954","language":"en","page":"835-837","source":"CrossRef","title":"Shifts in Lake N:P Stoichiometry and Nutrient Limitation Driven by Atmospheric Nitrogen Deposition","title-short":"Shifts in Lake N","volume":"326","author":[{"family":"Elser","given":"J. J."},{"family":"Andersen","given":"T."},{"family":"Baron","given":"J. S."},{"family":"Bergstrom","given":"A.-K."},{"family":"Jansson","given":"M."},{"family":"Kyle","given":"M."},{"family":"Nydick","given":"K. R."},{"family":"Steger","given":"L."},{"family":"Hessen","given":"D. O."}],"issued":{"date-parts":[["2009",11,6]]}}}],"schema":"https://github.com/citation-style-language/schema/raw/master/csl-citation.json"}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(Elser et al. 2009)</w:t>
      </w:r>
      <w:r w:rsidR="00C73FAF">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Throughout the course of our sampling campaign, wildfires, significant pollen deposition, and lakeside agriculture all occurred and likely contributed nutrients to Flathead’s </w:t>
      </w:r>
      <w:r w:rsidR="00662F0A">
        <w:rPr>
          <w:rFonts w:ascii="Times New Roman" w:eastAsia="Times New Roman" w:hAnsi="Times New Roman" w:cs="Times New Roman"/>
          <w:sz w:val="24"/>
          <w:szCs w:val="24"/>
        </w:rPr>
        <w:t>nearshore</w:t>
      </w:r>
      <w:r w:rsidR="003E389B">
        <w:rPr>
          <w:rFonts w:ascii="Times New Roman" w:eastAsia="Times New Roman" w:hAnsi="Times New Roman" w:cs="Times New Roman"/>
          <w:sz w:val="24"/>
          <w:szCs w:val="24"/>
        </w:rPr>
        <w:t xml:space="preserve"> communities, but these are currently not known to be </w:t>
      </w:r>
      <w:commentRangeStart w:id="257"/>
      <w:r w:rsidR="003E389B">
        <w:rPr>
          <w:rFonts w:ascii="Times New Roman" w:eastAsia="Times New Roman" w:hAnsi="Times New Roman" w:cs="Times New Roman"/>
          <w:sz w:val="24"/>
          <w:szCs w:val="24"/>
        </w:rPr>
        <w:t>significant nutrient sources in Flathead relative to sewage</w:t>
      </w:r>
      <w:commentRangeEnd w:id="257"/>
      <w:r w:rsidR="005505A4">
        <w:rPr>
          <w:rStyle w:val="CommentReference"/>
        </w:rPr>
        <w:commentReference w:id="257"/>
      </w:r>
      <w:r w:rsidR="003E389B">
        <w:rPr>
          <w:rFonts w:ascii="Times New Roman" w:eastAsia="Times New Roman" w:hAnsi="Times New Roman" w:cs="Times New Roman"/>
          <w:sz w:val="24"/>
          <w:szCs w:val="24"/>
        </w:rPr>
        <w:t xml:space="preserve">. </w:t>
      </w:r>
    </w:p>
    <w:p w14:paraId="4AC21A60" w14:textId="77777777" w:rsidR="00A7754D" w:rsidRDefault="00A7754D">
      <w:pPr>
        <w:widowControl w:val="0"/>
        <w:spacing w:line="240" w:lineRule="auto"/>
        <w:rPr>
          <w:rFonts w:ascii="Times New Roman" w:eastAsia="Times New Roman" w:hAnsi="Times New Roman" w:cs="Times New Roman"/>
          <w:sz w:val="24"/>
          <w:szCs w:val="24"/>
        </w:rPr>
      </w:pPr>
    </w:p>
    <w:p w14:paraId="137AA2A7" w14:textId="58A8A92B" w:rsidR="00A7754D" w:rsidRDefault="00662F0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t</w:t>
      </w:r>
      <w:r w:rsidR="003E389B">
        <w:rPr>
          <w:rFonts w:ascii="Times New Roman" w:eastAsia="Times New Roman" w:hAnsi="Times New Roman" w:cs="Times New Roman"/>
          <w:sz w:val="24"/>
          <w:szCs w:val="24"/>
        </w:rPr>
        <w:t xml:space="preserve">his is the first study to detect PPCPs in Flathead Lake, a lake that is highly voluminous, has a short hydraulic residence time relative to its size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{"citationID":"qNH4hCuA","properties":{"formattedCitation":"(Messager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(Messager et al. 2016)</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and is located in a largely unpopulated and undeveloped watershed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{"citationID":"imI7WUaW","properties":{"formattedCitation":"(Stanford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Previous investigations of sewage pollution into groundwater near Kalispell, Montana (the watershed’s most populous city</w:t>
      </w:r>
      <w:r>
        <w:rPr>
          <w:rFonts w:ascii="Times New Roman" w:eastAsia="Times New Roman" w:hAnsi="Times New Roman" w:cs="Times New Roman"/>
          <w:sz w:val="24"/>
          <w:szCs w:val="24"/>
        </w:rPr>
        <w:t xml:space="preserve"> with</w:t>
      </w:r>
      <w:r w:rsidR="003E389B">
        <w:rPr>
          <w:rFonts w:ascii="Times New Roman" w:eastAsia="Times New Roman" w:hAnsi="Times New Roman" w:cs="Times New Roman"/>
          <w:sz w:val="24"/>
          <w:szCs w:val="24"/>
        </w:rPr>
        <w:t xml:space="preserve"> ~23,000 people</w:t>
      </w:r>
      <w:r>
        <w:rPr>
          <w:rFonts w:ascii="Times New Roman" w:eastAsia="Times New Roman" w:hAnsi="Times New Roman" w:cs="Times New Roman"/>
          <w:sz w:val="24"/>
          <w:szCs w:val="24"/>
        </w:rPr>
        <w:t>; U.S. Census</w:t>
      </w:r>
      <w:r w:rsidR="003E389B">
        <w:rPr>
          <w:rFonts w:ascii="Times New Roman" w:eastAsia="Times New Roman" w:hAnsi="Times New Roman" w:cs="Times New Roman"/>
          <w:sz w:val="24"/>
          <w:szCs w:val="24"/>
        </w:rPr>
        <w:t xml:space="preserve">) have highlighted the potential for PPCPs to </w:t>
      </w:r>
      <w:r w:rsidR="001461B4">
        <w:rPr>
          <w:rFonts w:ascii="Times New Roman" w:eastAsia="Times New Roman" w:hAnsi="Times New Roman" w:cs="Times New Roman"/>
          <w:sz w:val="24"/>
          <w:szCs w:val="24"/>
        </w:rPr>
        <w:t>occur within</w:t>
      </w:r>
      <w:r w:rsidR="003E389B">
        <w:rPr>
          <w:rFonts w:ascii="Times New Roman" w:eastAsia="Times New Roman" w:hAnsi="Times New Roman" w:cs="Times New Roman"/>
          <w:sz w:val="24"/>
          <w:szCs w:val="24"/>
        </w:rPr>
        <w:t xml:space="preserve"> Flathead</w:t>
      </w:r>
      <w:r w:rsidR="001461B4">
        <w:rPr>
          <w:rFonts w:ascii="Times New Roman" w:eastAsia="Times New Roman" w:hAnsi="Times New Roman" w:cs="Times New Roman"/>
          <w:sz w:val="24"/>
          <w:szCs w:val="24"/>
        </w:rPr>
        <w:t>’s watershed</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but </w:t>
      </w:r>
      <w:r w:rsidR="003E389B">
        <w:rPr>
          <w:rFonts w:ascii="Times New Roman" w:eastAsia="Times New Roman" w:hAnsi="Times New Roman" w:cs="Times New Roman"/>
          <w:sz w:val="24"/>
          <w:szCs w:val="24"/>
        </w:rPr>
        <w:t xml:space="preserve">from distal developments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{"citationID":"bO5YxJKk","properties":{"formattedCitation":"(Tappenbeck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(Tappenbeck and Ellis 2010, 2011)</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Furthermore, it is currently unknown </w:t>
      </w:r>
      <w:r w:rsidR="00384447">
        <w:rPr>
          <w:rFonts w:ascii="Times New Roman" w:eastAsia="Times New Roman" w:hAnsi="Times New Roman" w:cs="Times New Roman"/>
          <w:sz w:val="24"/>
          <w:szCs w:val="24"/>
        </w:rPr>
        <w:t xml:space="preserve">(1) </w:t>
      </w:r>
      <w:r w:rsidR="001461B4">
        <w:rPr>
          <w:rFonts w:ascii="Times New Roman" w:eastAsia="Times New Roman" w:hAnsi="Times New Roman" w:cs="Times New Roman"/>
          <w:sz w:val="24"/>
          <w:szCs w:val="24"/>
        </w:rPr>
        <w:t xml:space="preserve">how subsurface PPCP concentrations </w:t>
      </w:r>
      <w:r w:rsidR="000C7098">
        <w:rPr>
          <w:rFonts w:ascii="Times New Roman" w:eastAsia="Times New Roman" w:hAnsi="Times New Roman" w:cs="Times New Roman"/>
          <w:sz w:val="24"/>
          <w:szCs w:val="24"/>
        </w:rPr>
        <w:t xml:space="preserve">within Flathead’s basin </w:t>
      </w:r>
      <w:r w:rsidR="001461B4">
        <w:rPr>
          <w:rFonts w:ascii="Times New Roman" w:eastAsia="Times New Roman" w:hAnsi="Times New Roman" w:cs="Times New Roman"/>
          <w:sz w:val="24"/>
          <w:szCs w:val="24"/>
        </w:rPr>
        <w:t xml:space="preserve">may enter surface flows through groundwater-surface water connections or </w:t>
      </w:r>
      <w:r w:rsidR="00384447">
        <w:rPr>
          <w:rFonts w:ascii="Times New Roman" w:eastAsia="Times New Roman" w:hAnsi="Times New Roman" w:cs="Times New Roman"/>
          <w:sz w:val="24"/>
          <w:szCs w:val="24"/>
        </w:rPr>
        <w:t xml:space="preserve">(2) how PPCPs contributed from Kalispell may </w:t>
      </w:r>
      <w:r w:rsidR="001461B4">
        <w:rPr>
          <w:rFonts w:ascii="Times New Roman" w:eastAsia="Times New Roman" w:hAnsi="Times New Roman" w:cs="Times New Roman"/>
          <w:sz w:val="24"/>
          <w:szCs w:val="24"/>
        </w:rPr>
        <w:t xml:space="preserve">affect </w:t>
      </w:r>
      <w:r w:rsidR="00384447">
        <w:rPr>
          <w:rFonts w:ascii="Times New Roman" w:eastAsia="Times New Roman" w:hAnsi="Times New Roman" w:cs="Times New Roman"/>
          <w:sz w:val="24"/>
          <w:szCs w:val="24"/>
        </w:rPr>
        <w:t>sub</w:t>
      </w:r>
      <w:r w:rsidR="001461B4">
        <w:rPr>
          <w:rFonts w:ascii="Times New Roman" w:eastAsia="Times New Roman" w:hAnsi="Times New Roman" w:cs="Times New Roman"/>
          <w:sz w:val="24"/>
          <w:szCs w:val="24"/>
        </w:rPr>
        <w:t>surface</w:t>
      </w:r>
      <w:r w:rsidR="000C7098">
        <w:rPr>
          <w:rFonts w:ascii="Times New Roman" w:eastAsia="Times New Roman" w:hAnsi="Times New Roman" w:cs="Times New Roman"/>
          <w:sz w:val="24"/>
          <w:szCs w:val="24"/>
        </w:rPr>
        <w:t xml:space="preserve">, and even </w:t>
      </w:r>
      <w:commentRangeStart w:id="258"/>
      <w:del w:id="259" w:author="Hampton, Stephanie" w:date="2021-07-31T14:04:00Z">
        <w:r w:rsidR="000C7098" w:rsidDel="00B254B2">
          <w:rPr>
            <w:rFonts w:ascii="Times New Roman" w:eastAsia="Times New Roman" w:hAnsi="Times New Roman" w:cs="Times New Roman"/>
            <w:sz w:val="24"/>
            <w:szCs w:val="24"/>
          </w:rPr>
          <w:delText>surface,</w:delText>
        </w:r>
      </w:del>
      <w:ins w:id="260" w:author="Hampton, Stephanie" w:date="2021-07-31T14:04:00Z">
        <w:r w:rsidR="00B254B2">
          <w:rPr>
            <w:rFonts w:ascii="Times New Roman" w:eastAsia="Times New Roman" w:hAnsi="Times New Roman" w:cs="Times New Roman"/>
            <w:sz w:val="24"/>
            <w:szCs w:val="24"/>
          </w:rPr>
          <w:t>nearshore</w:t>
        </w:r>
        <w:commentRangeEnd w:id="258"/>
        <w:r w:rsidR="00B254B2">
          <w:rPr>
            <w:rStyle w:val="CommentReference"/>
          </w:rPr>
          <w:commentReference w:id="258"/>
        </w:r>
      </w:ins>
      <w:r w:rsidR="000C7098">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biota such as stonefly larvae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{"citationID":"WmCanvvR","properties":{"formattedCitation":"(Stanford et al. 1994b; Stewart 2002; Malison et al. 2020)","plainCitation":"(Stanford et al. 1994b; Stewart 2002; Malison et al. 2020)","noteIndex":0},"citationItems":[{"id":4651,"uris":["http://zotero.org/users/2645460/items/EU7EZWMT"],"uri":["http://zotero.org/users/2645460/items/EU7EZWMT"],"itemData":{"id":4651,"type":"chapter","collection-title":"Aquatic Ecology","container-title":"Groundwater Ecology","event-place":"San Diego","ISBN":"978-0-08-050762-0","language":"en","note":"DOI: 10.1016/B978-0-08-050762-0.50021-8","page":"367-390","publisher":"Academic Press","publisher-place":"San Diego","source":"ScienceDirect","title":"14 - Ecology of the Alluvial Aquifers of the Flathead River, Montana","URL":"https://www.sciencedirect.com/science/article/pii/B9780080507620500218","author":[{"family":"Stanford","given":"J. A."},{"family":"Ward","given":"J. V."},{"family":"Ellis","given":"B. K."}],"editor":[{"family":"Gibert","given":"Janine"},{"family":"Danielopol","given":"Dan L."},{"family":"Stanford","given":"Jack A."}],"accessed":{"date-parts":[["2021",7,21]]},"issued":{"date-parts":[["1994",1,1]]}}},{"id":4645,"uris":["http://zotero.org/users/2645460/items/DKX3LB5A"],"uri":["http://zotero.org/users/2645460/items/DKX3LB5A"],"itemData":{"id":4645,"type":"book","abstract":"This second edition of the classic 1987 work on North American stonefly nymphs by Stewart and Stark updates generic changes, species lists and distributions, and all knowledge about the descriptions, ecology, behavior, and systematics of the now 104 genera. This book includes keys to families and genera, in addition to copious habitus and morphological illustrations. Eight color plates containing 48 color photographs of stonefly nymphs have been added to this edition.","edition":"2nd edition","event-place":"Columbus, Ohio","ISBN":"978-0-9667982-1-0","language":"English","number-of-pages":"510","publisher":"The Caddis Press","publisher-place":"Columbus, Ohio","source":"Amazon","title":"Nymphs of North American Stonefly Genera","author":[{"family":"Stewart","given":"Kenneth W."}],"issued":{"date-parts":[["2002",1,1]]}}},{"id":4641,"uris":["http://zotero.org/users/2645460/items/4W7H7AJ9"],"uri":["http://zotero.org/users/2645460/items/4W7H7AJ9"],"itemData":{"id":4641,"type":"article-journal","abstract":"Alluvial aquifers are key components of river floodplains and biodiversity worldwide, but they contain extreme environmental conditions and have limited sources of carbon for sustaining food webs. Despite this, they support abundant populations of aquifer stoneflies that have large proportions of their biomass carbon derived from methane. Methane is typically produced in freshwater ecosystems in anoxic conditions, while stoneflies (Order: Plecoptera) are thought to require highly oxygenated water. The potential importance of methane-derived food resources raises the possibility that stonefly consumers have evolved anoxia-resistant behaviors and physiologies. Here we tested the anoxic and hypoxic responses of 2,445 stonefly individuals in three aquifer species and nine benthic species. We conducted experimental trials in which we reduced oxygen levels, documented locomotor activity, and measured survival rates. Compared to surface-dwelling benthic relatives, stoneflies from the alluvial aquifer on the Flathead River (Montana) performed better in hypoxic and anoxic conditions. Aquifer species sustained the ability to walk after 4–76 h of anoxia vs. 1 h for benthic species and survived on average three times longer than their benthic counterparts. Aquifer stoneflies also sustained aerobic respiration down to much lower levels of ambient oxygen. We show that aquifer taxa have gene sequences for hemocyanin, an oxygen transport respiratory protein, representing a possible mechanism for surviving low oxygen. This remarkable ability to perform well in low-oxygen conditions is unique within the entire order of stoneflies (Plecoptera) and uncommon in other freshwater invertebrates. These results show that aquifer stoneflies can exploit rich carbon resources available in anoxic zones, which may explain their extraordinarily high abundance in gravel-bed floodplain aquifers. These stoneflies are part of a novel food web contributing biodiversity to river floodplains.","container-title":"Ecology","DOI":"10.1002/ecy.3127","ISSN":"1939-9170","issue":"10","language":"en","page":"e03127","source":"Wiley Online Library","title":"Remarkable anoxia tolerance by stoneflies from a floodplain aquifer","volume":"101","author":[{"family":"Malison","given":"Rachel L."},{"family":"Ellis","given":"Bonnie K."},{"family":"DelVecchia","given":"Amanda G."},{"family":"Jacobson","given":"Hailey"},{"family":"Hand","given":"Brian K."},{"family":"Luikart","given":"Gordon"},{"family":"Woods","given":"H. Arthur"},{"family":"Gamboa","given":"Maribet"},{"family":"Watanabe","given":"Kozo"},{"family":"Stanford","given":"Jack A."}],"issued":{"date-parts":[["2020"]]}}}],"schema":"https://github.com/citation-style-language/schema/raw/master/csl-citation.json"}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1994b; Stewart 2002; Malison et al. 2020)</w:t>
      </w:r>
      <w:r w:rsidR="00C73FAF">
        <w:rPr>
          <w:rFonts w:ascii="Times New Roman" w:eastAsia="Times New Roman" w:hAnsi="Times New Roman" w:cs="Times New Roman"/>
          <w:sz w:val="24"/>
          <w:szCs w:val="24"/>
        </w:rPr>
        <w:fldChar w:fldCharType="end"/>
      </w:r>
      <w:r w:rsidR="001461B4">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Our sampling scheme included one location within the Flathead River</w:t>
      </w:r>
      <w:r w:rsidR="001461B4">
        <w:rPr>
          <w:rFonts w:ascii="Times New Roman" w:eastAsia="Times New Roman" w:hAnsi="Times New Roman" w:cs="Times New Roman"/>
          <w:sz w:val="24"/>
          <w:szCs w:val="24"/>
        </w:rPr>
        <w:t xml:space="preserve"> (HO; Figure 1)</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which runs through Kalispell and is </w:t>
      </w:r>
      <w:r w:rsidR="003E389B">
        <w:rPr>
          <w:rFonts w:ascii="Times New Roman" w:eastAsia="Times New Roman" w:hAnsi="Times New Roman" w:cs="Times New Roman"/>
          <w:sz w:val="24"/>
          <w:szCs w:val="24"/>
        </w:rPr>
        <w:t xml:space="preserve">the main surface input into Flathead Lake. Although we detected PPCPs </w:t>
      </w:r>
      <w:r w:rsidR="001461B4">
        <w:rPr>
          <w:rFonts w:ascii="Times New Roman" w:eastAsia="Times New Roman" w:hAnsi="Times New Roman" w:cs="Times New Roman"/>
          <w:sz w:val="24"/>
          <w:szCs w:val="24"/>
        </w:rPr>
        <w:t>at this site</w:t>
      </w:r>
      <w:r w:rsidR="003E389B">
        <w:rPr>
          <w:rFonts w:ascii="Times New Roman" w:eastAsia="Times New Roman" w:hAnsi="Times New Roman" w:cs="Times New Roman"/>
          <w:sz w:val="24"/>
          <w:szCs w:val="24"/>
        </w:rPr>
        <w:t xml:space="preserve">, concentrations were lower than those observed near the lakeside development of Bigfork, implying that concentrations observed in Flathead Lake likely originated from adjacent lakeside settlements and were not contributed from distal sources. More broadly, our results suggest </w:t>
      </w:r>
      <w:r w:rsidR="001461B4">
        <w:rPr>
          <w:rFonts w:ascii="Times New Roman" w:eastAsia="Times New Roman" w:hAnsi="Times New Roman" w:cs="Times New Roman"/>
          <w:sz w:val="24"/>
          <w:szCs w:val="24"/>
        </w:rPr>
        <w:t xml:space="preserve">that wastewater infrastructure as well as the size and temporal variation of human populations at </w:t>
      </w:r>
      <w:r w:rsidR="003E389B">
        <w:rPr>
          <w:rFonts w:ascii="Times New Roman" w:eastAsia="Times New Roman" w:hAnsi="Times New Roman" w:cs="Times New Roman"/>
          <w:sz w:val="24"/>
          <w:szCs w:val="24"/>
        </w:rPr>
        <w:t xml:space="preserve">adjacent lakeside developments </w:t>
      </w:r>
      <w:r w:rsidR="001461B4">
        <w:rPr>
          <w:rFonts w:ascii="Times New Roman" w:eastAsia="Times New Roman" w:hAnsi="Times New Roman" w:cs="Times New Roman"/>
          <w:sz w:val="24"/>
          <w:szCs w:val="24"/>
        </w:rPr>
        <w:t xml:space="preserve">can </w:t>
      </w:r>
      <w:r w:rsidR="003E389B">
        <w:rPr>
          <w:rFonts w:ascii="Times New Roman" w:eastAsia="Times New Roman" w:hAnsi="Times New Roman" w:cs="Times New Roman"/>
          <w:sz w:val="24"/>
          <w:szCs w:val="24"/>
        </w:rPr>
        <w:t xml:space="preserve">contribute spatially and temporally varying sewage inputs, thereby creating hot spots as well as hot moments of sewage pulses into the nearshore. </w:t>
      </w:r>
    </w:p>
    <w:p w14:paraId="62BEA8F9" w14:textId="77777777" w:rsidR="00A7754D" w:rsidRDefault="00A7754D">
      <w:pPr>
        <w:widowControl w:val="0"/>
        <w:spacing w:line="240" w:lineRule="auto"/>
        <w:rPr>
          <w:rFonts w:ascii="Times New Roman" w:eastAsia="Times New Roman" w:hAnsi="Times New Roman" w:cs="Times New Roman"/>
          <w:sz w:val="24"/>
          <w:szCs w:val="24"/>
        </w:rPr>
      </w:pPr>
    </w:p>
    <w:p w14:paraId="47653D29" w14:textId="0E0FB81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Flathead Lake, these data and results are important for understanding PPCP prevalence </w:t>
      </w:r>
      <w:r>
        <w:rPr>
          <w:rFonts w:ascii="Times New Roman" w:eastAsia="Times New Roman" w:hAnsi="Times New Roman" w:cs="Times New Roman"/>
          <w:sz w:val="24"/>
          <w:szCs w:val="24"/>
        </w:rPr>
        <w:lastRenderedPageBreak/>
        <w:t xml:space="preserve">in lakes and </w:t>
      </w:r>
      <w:r w:rsidR="001461B4">
        <w:rPr>
          <w:rFonts w:ascii="Times New Roman" w:eastAsia="Times New Roman" w:hAnsi="Times New Roman" w:cs="Times New Roman"/>
          <w:sz w:val="24"/>
          <w:szCs w:val="24"/>
        </w:rPr>
        <w:t>sewage contributions</w:t>
      </w:r>
      <w:r>
        <w:rPr>
          <w:rFonts w:ascii="Times New Roman" w:eastAsia="Times New Roman" w:hAnsi="Times New Roman" w:cs="Times New Roman"/>
          <w:sz w:val="24"/>
          <w:szCs w:val="24"/>
        </w:rPr>
        <w:t xml:space="preserve"> from decentralized wastewater treatment. Despite rapid growth in the PPCP literature over the past three decades and worldwide, both lakes and forms of decentralized sewage treatment have remained far less represented in the literature relative to lotic environments and forms of centralized wastewater treatment (Meyer et al., 2019). These imbalances may be important for shaping our understanding of PPCPs in the environment. Lakes tend to have longer hydraulic residence times relative to lotic systems, meaning that pollutants within sewage may concentrate</w:t>
      </w:r>
      <w:r w:rsidR="001461B4">
        <w:rPr>
          <w:rFonts w:ascii="Times New Roman" w:eastAsia="Times New Roman" w:hAnsi="Times New Roman" w:cs="Times New Roman"/>
          <w:sz w:val="24"/>
          <w:szCs w:val="24"/>
        </w:rPr>
        <w:t xml:space="preserve"> and elicit stronger biological responses</w:t>
      </w:r>
      <w:r>
        <w:rPr>
          <w:rFonts w:ascii="Times New Roman" w:eastAsia="Times New Roman" w:hAnsi="Times New Roman" w:cs="Times New Roman"/>
          <w:sz w:val="24"/>
          <w:szCs w:val="24"/>
        </w:rPr>
        <w:t xml:space="preserve">. Likewise, decentralized wastewater treatment can contribute significant </w:t>
      </w:r>
      <w:r w:rsidR="001461B4">
        <w:rPr>
          <w:rFonts w:ascii="Times New Roman" w:eastAsia="Times New Roman" w:hAnsi="Times New Roman" w:cs="Times New Roman"/>
          <w:sz w:val="24"/>
          <w:szCs w:val="24"/>
        </w:rPr>
        <w:t xml:space="preserve">nutrient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{"citationID":"g863otIH","properties":{"formattedCitation":"(Moore et al. 2003; Rosenberger et al. 2008; Hampton et al. 2011; Withers et al. 2014)","plainCitation":"(Moore et al. 2003; Rosenberger et al. 2008; Hampton et al. 2011; Withers et al. 2014)","noteIndex":0},"citationItems":[{"id":760,"uris":["http://zotero.org/users/2645460/items/EHK87KTR"],"uri":["http://zotero.org/users/2645460/items/EHK87KTR"],"itemData":{"id":760,"type":"article-journal","container-title":"AMBIO: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(Moore et al. 2003; Rosenberger et al. 2008; Hampton et al. 2011; Withers et al. 2014)</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and micropollutant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{"citationID":"F7XP4d2U","properties":{"formattedCitation":"(Meyer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(Meyer et al.; Bendz et al. 2005)</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w:t>
      </w:r>
      <w:r w:rsidR="001461B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proximal aquatic systems</w:t>
      </w:r>
      <w:r w:rsidR="0052162D">
        <w:rPr>
          <w:rFonts w:ascii="Times New Roman" w:eastAsia="Times New Roman" w:hAnsi="Times New Roman" w:cs="Times New Roman"/>
          <w:sz w:val="24"/>
          <w:szCs w:val="24"/>
        </w:rPr>
        <w:t xml:space="preserve">. Adding </w:t>
      </w:r>
      <w:r w:rsidR="007C7861">
        <w:rPr>
          <w:rFonts w:ascii="Times New Roman" w:eastAsia="Times New Roman" w:hAnsi="Times New Roman" w:cs="Times New Roman"/>
          <w:sz w:val="24"/>
          <w:szCs w:val="24"/>
        </w:rPr>
        <w:t xml:space="preserve">to this </w:t>
      </w:r>
      <w:r w:rsidR="0052162D">
        <w:rPr>
          <w:rFonts w:ascii="Times New Roman" w:eastAsia="Times New Roman" w:hAnsi="Times New Roman" w:cs="Times New Roman"/>
          <w:sz w:val="24"/>
          <w:szCs w:val="24"/>
        </w:rPr>
        <w:t>complexity,</w:t>
      </w:r>
      <w:r>
        <w:rPr>
          <w:rFonts w:ascii="Times New Roman" w:eastAsia="Times New Roman" w:hAnsi="Times New Roman" w:cs="Times New Roman"/>
          <w:sz w:val="24"/>
          <w:szCs w:val="24"/>
        </w:rPr>
        <w:t xml:space="preserve"> PPCPs contributed from septic systems have </w:t>
      </w:r>
      <w:r w:rsidR="0052162D">
        <w:rPr>
          <w:rFonts w:ascii="Times New Roman" w:eastAsia="Times New Roman" w:hAnsi="Times New Roman" w:cs="Times New Roman"/>
          <w:sz w:val="24"/>
          <w:szCs w:val="24"/>
        </w:rPr>
        <w:t>demonstrated complex transport dynamics that may influence their residence time, where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caffeine</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can </w:t>
      </w:r>
      <w:r>
        <w:rPr>
          <w:rFonts w:ascii="Times New Roman" w:eastAsia="Times New Roman" w:hAnsi="Times New Roman" w:cs="Times New Roman"/>
          <w:sz w:val="24"/>
          <w:szCs w:val="24"/>
        </w:rPr>
        <w:t xml:space="preserve">pulse through </w:t>
      </w:r>
      <w:r w:rsidR="0052162D">
        <w:rPr>
          <w:rFonts w:ascii="Times New Roman" w:eastAsia="Times New Roman" w:hAnsi="Times New Roman" w:cs="Times New Roman"/>
          <w:sz w:val="24"/>
          <w:szCs w:val="24"/>
        </w:rPr>
        <w:t xml:space="preserve">subsurface </w:t>
      </w:r>
      <w:r>
        <w:rPr>
          <w:rFonts w:ascii="Times New Roman" w:eastAsia="Times New Roman" w:hAnsi="Times New Roman" w:cs="Times New Roman"/>
          <w:sz w:val="24"/>
          <w:szCs w:val="24"/>
        </w:rPr>
        <w:t xml:space="preserve">systems </w:t>
      </w:r>
      <w:r w:rsidR="0052162D">
        <w:rPr>
          <w:rFonts w:ascii="Times New Roman" w:eastAsia="Times New Roman" w:hAnsi="Times New Roman" w:cs="Times New Roman"/>
          <w:sz w:val="24"/>
          <w:szCs w:val="24"/>
        </w:rPr>
        <w:t xml:space="preserve">and </w:t>
      </w:r>
      <w:r w:rsidR="00403324">
        <w:rPr>
          <w:rFonts w:ascii="Times New Roman" w:eastAsia="Times New Roman" w:hAnsi="Times New Roman" w:cs="Times New Roman"/>
          <w:sz w:val="24"/>
          <w:szCs w:val="24"/>
        </w:rPr>
        <w:t xml:space="preserve">enter </w:t>
      </w:r>
      <w:r w:rsidR="0052162D">
        <w:rPr>
          <w:rFonts w:ascii="Times New Roman" w:eastAsia="Times New Roman" w:hAnsi="Times New Roman" w:cs="Times New Roman"/>
          <w:sz w:val="24"/>
          <w:szCs w:val="24"/>
        </w:rPr>
        <w:t>into surface flow</w:t>
      </w:r>
      <w:r w:rsidR="00403324">
        <w:rPr>
          <w:rFonts w:ascii="Times New Roman" w:eastAsia="Times New Roman" w:hAnsi="Times New Roman" w:cs="Times New Roman"/>
          <w:sz w:val="24"/>
          <w:szCs w:val="24"/>
        </w:rPr>
        <w:t>s</w:t>
      </w:r>
      <w:r w:rsidR="0052162D">
        <w:rPr>
          <w:rFonts w:ascii="Times New Roman" w:eastAsia="Times New Roman" w:hAnsi="Times New Roman" w:cs="Times New Roman"/>
          <w:sz w:val="24"/>
          <w:szCs w:val="24"/>
        </w:rPr>
        <w:t xml:space="preserve">, yet </w:t>
      </w:r>
      <w:del w:id="261" w:author="Hampton, Stephanie" w:date="2021-07-31T14:06:00Z">
        <w:r w:rsidR="0052162D" w:rsidDel="00211D59">
          <w:rPr>
            <w:rFonts w:ascii="Times New Roman" w:eastAsia="Times New Roman" w:hAnsi="Times New Roman" w:cs="Times New Roman"/>
            <w:sz w:val="24"/>
            <w:szCs w:val="24"/>
          </w:rPr>
          <w:delText xml:space="preserve">some </w:delText>
        </w:r>
      </w:del>
      <w:ins w:id="262" w:author="Hampton, Stephanie" w:date="2021-07-31T14:06:00Z">
        <w:r w:rsidR="00211D59">
          <w:rPr>
            <w:rFonts w:ascii="Times New Roman" w:eastAsia="Times New Roman" w:hAnsi="Times New Roman" w:cs="Times New Roman"/>
            <w:sz w:val="24"/>
            <w:szCs w:val="24"/>
          </w:rPr>
          <w:t>other</w:t>
        </w:r>
      </w:ins>
      <w:del w:id="263" w:author="Hampton, Stephanie" w:date="2021-07-31T14:06:00Z">
        <w:r w:rsidR="0052162D" w:rsidDel="00211D59">
          <w:rPr>
            <w:rFonts w:ascii="Times New Roman" w:eastAsia="Times New Roman" w:hAnsi="Times New Roman" w:cs="Times New Roman"/>
            <w:sz w:val="24"/>
            <w:szCs w:val="24"/>
          </w:rPr>
          <w:delText>PPCP</w:delText>
        </w:r>
      </w:del>
      <w:r w:rsidR="0052162D">
        <w:rPr>
          <w:rFonts w:ascii="Times New Roman" w:eastAsia="Times New Roman" w:hAnsi="Times New Roman" w:cs="Times New Roman"/>
          <w:sz w:val="24"/>
          <w:szCs w:val="24"/>
        </w:rPr>
        <w: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acetaminophen</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can </w:t>
      </w:r>
      <w:commentRangeStart w:id="264"/>
      <w:r>
        <w:rPr>
          <w:rFonts w:ascii="Times New Roman" w:eastAsia="Times New Roman" w:hAnsi="Times New Roman" w:cs="Times New Roman"/>
          <w:sz w:val="24"/>
          <w:szCs w:val="24"/>
        </w:rPr>
        <w:t xml:space="preserve">sorb </w:t>
      </w:r>
      <w:commentRangeEnd w:id="264"/>
      <w:r w:rsidR="00211D59">
        <w:rPr>
          <w:rStyle w:val="CommentReference"/>
        </w:rPr>
        <w:commentReference w:id="264"/>
      </w:r>
      <w:r>
        <w:rPr>
          <w:rFonts w:ascii="Times New Roman" w:eastAsia="Times New Roman" w:hAnsi="Times New Roman" w:cs="Times New Roman"/>
          <w:sz w:val="24"/>
          <w:szCs w:val="24"/>
        </w:rPr>
        <w:t xml:space="preserve">to </w:t>
      </w:r>
      <w:r w:rsidR="0052162D">
        <w:rPr>
          <w:rFonts w:ascii="Times New Roman" w:eastAsia="Times New Roman" w:hAnsi="Times New Roman" w:cs="Times New Roman"/>
          <w:sz w:val="24"/>
          <w:szCs w:val="24"/>
        </w:rPr>
        <w:t xml:space="preserve">proximal </w:t>
      </w:r>
      <w:r>
        <w:rPr>
          <w:rFonts w:ascii="Times New Roman" w:eastAsia="Times New Roman" w:hAnsi="Times New Roman" w:cs="Times New Roman"/>
          <w:sz w:val="24"/>
          <w:szCs w:val="24"/>
        </w:rPr>
        <w:t xml:space="preserve">colloidal materials, thereby creating PPCP hotspots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{"citationID":"wOO5YUZK","properties":{"formattedCitation":"(Yang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(Yang et al. 2016)</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C</w:t>
      </w:r>
      <w:r>
        <w:rPr>
          <w:rFonts w:ascii="Times New Roman" w:eastAsia="Times New Roman" w:hAnsi="Times New Roman" w:cs="Times New Roman"/>
          <w:sz w:val="24"/>
          <w:szCs w:val="24"/>
        </w:rPr>
        <w:t>onsidering that more than half of the world’s population utilizes some form of decentralized wastewater treatment</w:t>
      </w:r>
      <w:r w:rsidR="00D33F0C">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{"citationID":"KN1TAYgk","properties":{"formattedCitation":"(Withers et al. 2014)","plainCitation":"(Withers et al. 2014)","noteIndex":0},"citationItems":[{"id":2909,"uris":["http://zotero.org/users/2645460/items/NWDC4IDP"],"uri":["http://zotero.org/users/2645460/items/NWDC4IDP"],"itemData":{"id":2909,"type":"article-journal","container-title":"Frontiers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(Withers et al. 2014)</w:t>
      </w:r>
      <w:r w:rsidR="00D33F0C">
        <w:rPr>
          <w:rFonts w:ascii="Times New Roman" w:eastAsia="Times New Roman" w:hAnsi="Times New Roman" w:cs="Times New Roman"/>
          <w:sz w:val="24"/>
          <w:szCs w:val="24"/>
        </w:rPr>
        <w:fldChar w:fldCharType="end"/>
      </w:r>
      <w:r w:rsidR="0052162D">
        <w:rPr>
          <w:rFonts w:ascii="Times New Roman" w:eastAsia="Times New Roman" w:hAnsi="Times New Roman" w:cs="Times New Roman"/>
          <w:sz w:val="24"/>
          <w:szCs w:val="24"/>
        </w:rPr>
        <w:t xml:space="preserve">, the current uncertainties around PPCP prevalence, </w:t>
      </w:r>
      <w:r w:rsidR="00403324">
        <w:rPr>
          <w:rFonts w:ascii="Times New Roman" w:eastAsia="Times New Roman" w:hAnsi="Times New Roman" w:cs="Times New Roman"/>
          <w:sz w:val="24"/>
          <w:szCs w:val="24"/>
        </w:rPr>
        <w:t>PPCPs’</w:t>
      </w:r>
      <w:r w:rsidR="0052162D">
        <w:rPr>
          <w:rFonts w:ascii="Times New Roman" w:eastAsia="Times New Roman" w:hAnsi="Times New Roman" w:cs="Times New Roman"/>
          <w:sz w:val="24"/>
          <w:szCs w:val="24"/>
        </w:rPr>
        <w:t xml:space="preserve"> potential to accumulate and create pollution hot spots, and </w:t>
      </w:r>
      <w:r w:rsidR="00403324">
        <w:rPr>
          <w:rFonts w:ascii="Times New Roman" w:eastAsia="Times New Roman" w:hAnsi="Times New Roman" w:cs="Times New Roman"/>
          <w:sz w:val="24"/>
          <w:szCs w:val="24"/>
        </w:rPr>
        <w:t xml:space="preserve">PPCPs’ often uncertain </w:t>
      </w:r>
      <w:r w:rsidR="0052162D">
        <w:rPr>
          <w:rFonts w:ascii="Times New Roman" w:eastAsia="Times New Roman" w:hAnsi="Times New Roman" w:cs="Times New Roman"/>
          <w:sz w:val="24"/>
          <w:szCs w:val="24"/>
        </w:rPr>
        <w:t>biological effects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our data underscore the potential for PPCP concentrations to vary spatially and temporally in lakes and highlight the need for continued study of the biophysical processes influencing their abundance. </w:t>
      </w:r>
    </w:p>
    <w:p w14:paraId="11E82C88" w14:textId="77777777" w:rsidR="00A7754D" w:rsidRDefault="00A7754D">
      <w:pPr>
        <w:widowControl w:val="0"/>
        <w:spacing w:line="240" w:lineRule="auto"/>
        <w:rPr>
          <w:rFonts w:ascii="Times New Roman" w:eastAsia="Times New Roman" w:hAnsi="Times New Roman" w:cs="Times New Roman"/>
          <w:sz w:val="24"/>
          <w:szCs w:val="24"/>
        </w:rPr>
      </w:pPr>
    </w:p>
    <w:p w14:paraId="130120B2" w14:textId="62F8649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our study focused on using PPCPs as indicators of sewage, PPCPs themselves can </w:t>
      </w:r>
      <w:commentRangeStart w:id="265"/>
      <w:r>
        <w:rPr>
          <w:rFonts w:ascii="Times New Roman" w:eastAsia="Times New Roman" w:hAnsi="Times New Roman" w:cs="Times New Roman"/>
          <w:sz w:val="24"/>
          <w:szCs w:val="24"/>
        </w:rPr>
        <w:t>elicit deleterious ecological responses</w:t>
      </w:r>
      <w:r w:rsidR="000C7098">
        <w:rPr>
          <w:rFonts w:ascii="Times New Roman" w:eastAsia="Times New Roman" w:hAnsi="Times New Roman" w:cs="Times New Roman"/>
          <w:sz w:val="24"/>
          <w:szCs w:val="24"/>
        </w:rPr>
        <w:t xml:space="preserve"> </w:t>
      </w:r>
      <w:commentRangeEnd w:id="265"/>
      <w:r w:rsidR="00211D59">
        <w:rPr>
          <w:rStyle w:val="CommentReference"/>
        </w:rPr>
        <w:commentReference w:id="265"/>
      </w:r>
      <w:r w:rsidR="000C7098">
        <w:rPr>
          <w:rFonts w:ascii="Times New Roman" w:eastAsia="Times New Roman" w:hAnsi="Times New Roman" w:cs="Times New Roman"/>
          <w:sz w:val="24"/>
          <w:szCs w:val="24"/>
        </w:rPr>
        <w:t>as well</w:t>
      </w:r>
      <w:r>
        <w:rPr>
          <w:rFonts w:ascii="Times New Roman" w:eastAsia="Times New Roman" w:hAnsi="Times New Roman" w:cs="Times New Roman"/>
          <w:sz w:val="24"/>
          <w:szCs w:val="24"/>
        </w:rPr>
        <w:t>, even at concentration</w:t>
      </w:r>
      <w:r w:rsidR="000C7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 observed in Flathead (e.g., &lt; 10 ng/L</w:t>
      </w:r>
      <w:r w:rsidR="0052162D">
        <w:rPr>
          <w:rFonts w:ascii="Times New Roman" w:eastAsia="Times New Roman" w:hAnsi="Times New Roman" w:cs="Times New Roman"/>
          <w:sz w:val="24"/>
          <w:szCs w:val="24"/>
        </w:rPr>
        <w:t xml:space="preserve">; </w:t>
      </w:r>
      <w:r w:rsidR="0052162D">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{"citationID":"GimaXtGY","properties":{"formattedCitation":"(Feij\\uc0\\u227{}o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szCs w:val="24"/>
        </w:rPr>
        <w:t>Feijão et al. 2020)</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responses can be complex and </w:t>
      </w:r>
      <w:r w:rsidR="00403324">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a range of biological </w:t>
      </w:r>
      <w:commentRangeStart w:id="266"/>
      <w:r>
        <w:rPr>
          <w:rFonts w:ascii="Times New Roman" w:eastAsia="Times New Roman" w:hAnsi="Times New Roman" w:cs="Times New Roman"/>
          <w:sz w:val="24"/>
          <w:szCs w:val="24"/>
        </w:rPr>
        <w:t xml:space="preserve">responses, from physiological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{"citationID":"sApTv8B2","properties":{"formattedCitation":"(del Rey et al. 2011)","plainCitation":"(del Rey et al. 2011)","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(del Rey et al. 2011)</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{"citationID":"INcmC5Le","properties":{"formattedCitation":"(Brodin et al. 2013)","plainCitation":"(Brodin et al. 2013)","noteIndex":0},"citationItems":[{"id":3919,"uris":["http://zotero.org/users/2645460/items/NBDN47SX"],"uri":["http://zotero.org/users/2645460/items/NBDN47SX"],"itemData":{"id":3919,"type":"article-journal","abstract":"Environmental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(Brodin et al. 2013)</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food webs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{"citationID":"LNqYfPhy","properties":{"formattedCitation":"(Meador et al. 2016; Lagesson et al. 2016; Richmond et al. 2018)","plainCitation":"(Meador et al. 2016; Lagesson et al. 2016;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(Meador et al. 2016; Lagesson et al. 2016; Richmond et al. 2018)</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ecosystems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{"citationID":"crGs2uok","properties":{"formattedCitation":"(Rosi-Marshall et al. 2013)","plainCitation":"(Rosi-Marshall et al. 2013)","noteIndex":0},"citationItems":[{"id":1816,"uris":["http://zotero.org/groups/332527/items/Z3UGR97G"],"uri":["http://zotero.org/groups/332527/items/Z3UGR97G"],"itemData":{"id":1816,"type":"article-journal","abstract":"Pharmaceutical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(Rosi-Marshall et al. 2013)</w:t>
      </w:r>
      <w:r w:rsidR="0052162D">
        <w:rPr>
          <w:rFonts w:ascii="Times New Roman" w:eastAsia="Times New Roman" w:hAnsi="Times New Roman" w:cs="Times New Roman"/>
          <w:sz w:val="24"/>
          <w:szCs w:val="24"/>
        </w:rPr>
        <w:fldChar w:fldCharType="end"/>
      </w:r>
      <w:commentRangeEnd w:id="266"/>
      <w:r w:rsidR="00534C17">
        <w:rPr>
          <w:rStyle w:val="CommentReference"/>
        </w:rPr>
        <w:commentReference w:id="266"/>
      </w:r>
      <w:r>
        <w:rPr>
          <w:rFonts w:ascii="Times New Roman" w:eastAsia="Times New Roman" w:hAnsi="Times New Roman" w:cs="Times New Roman"/>
          <w:sz w:val="24"/>
          <w:szCs w:val="24"/>
        </w:rPr>
        <w:t xml:space="preserve">. Although our study was not designed to evaluate ecotoxicological effects of PPCPs on periphyton communities </w:t>
      </w:r>
      <w:del w:id="267" w:author="Hampton, Stephanie" w:date="2021-07-31T14:09:00Z">
        <w:r w:rsidDel="00534C17">
          <w:rPr>
            <w:rFonts w:ascii="Times New Roman" w:eastAsia="Times New Roman" w:hAnsi="Times New Roman" w:cs="Times New Roman"/>
            <w:sz w:val="24"/>
            <w:szCs w:val="24"/>
          </w:rPr>
          <w:delText>and especially</w:delText>
        </w:r>
      </w:del>
      <w:ins w:id="268" w:author="Hampton, Stephanie" w:date="2021-07-31T14:09:00Z">
        <w:r w:rsidR="00534C17">
          <w:rPr>
            <w:rFonts w:ascii="Times New Roman" w:eastAsia="Times New Roman" w:hAnsi="Times New Roman" w:cs="Times New Roman"/>
            <w:sz w:val="24"/>
            <w:szCs w:val="24"/>
          </w:rPr>
          <w:t>nor</w:t>
        </w:r>
      </w:ins>
      <w:r>
        <w:rPr>
          <w:rFonts w:ascii="Times New Roman" w:eastAsia="Times New Roman" w:hAnsi="Times New Roman" w:cs="Times New Roman"/>
          <w:sz w:val="24"/>
          <w:szCs w:val="24"/>
        </w:rPr>
        <w:t xml:space="preserve"> higher trophic levels, future studies could </w:t>
      </w:r>
      <w:r w:rsidR="0052162D">
        <w:rPr>
          <w:rFonts w:ascii="Times New Roman" w:eastAsia="Times New Roman" w:hAnsi="Times New Roman" w:cs="Times New Roman"/>
          <w:sz w:val="24"/>
          <w:szCs w:val="24"/>
        </w:rPr>
        <w:t xml:space="preserve">build on this study as well as the empirical results of others to </w:t>
      </w:r>
      <w:r>
        <w:rPr>
          <w:rFonts w:ascii="Times New Roman" w:eastAsia="Times New Roman" w:hAnsi="Times New Roman" w:cs="Times New Roman"/>
          <w:sz w:val="24"/>
          <w:szCs w:val="24"/>
        </w:rPr>
        <w:t xml:space="preserve">address how wastewater treatment infrastructure and </w:t>
      </w:r>
      <w:del w:id="269" w:author="Hampton, Stephanie" w:date="2021-07-31T14:09:00Z">
        <w:r w:rsidDel="00534C17">
          <w:rPr>
            <w:rFonts w:ascii="Times New Roman" w:eastAsia="Times New Roman" w:hAnsi="Times New Roman" w:cs="Times New Roman"/>
            <w:sz w:val="24"/>
            <w:szCs w:val="24"/>
          </w:rPr>
          <w:delText xml:space="preserve">swings </w:delText>
        </w:r>
      </w:del>
      <w:ins w:id="270" w:author="Hampton, Stephanie" w:date="2021-07-31T14:09:00Z">
        <w:r w:rsidR="00534C17">
          <w:rPr>
            <w:rFonts w:ascii="Times New Roman" w:eastAsia="Times New Roman" w:hAnsi="Times New Roman" w:cs="Times New Roman"/>
            <w:sz w:val="24"/>
            <w:szCs w:val="24"/>
          </w:rPr>
          <w:t>variation</w:t>
        </w:r>
        <w:r w:rsidR="00534C1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in human population can create PPCP </w:t>
      </w:r>
      <w:commentRangeStart w:id="271"/>
      <w:r>
        <w:rPr>
          <w:rFonts w:ascii="Times New Roman" w:eastAsia="Times New Roman" w:hAnsi="Times New Roman" w:cs="Times New Roman"/>
          <w:sz w:val="24"/>
          <w:szCs w:val="24"/>
        </w:rPr>
        <w:t>co-contaminants assemblages</w:t>
      </w:r>
      <w:commentRangeEnd w:id="271"/>
      <w:r w:rsidR="00534C17">
        <w:rPr>
          <w:rStyle w:val="CommentReference"/>
        </w:rPr>
        <w:commentReference w:id="271"/>
      </w:r>
      <w:r>
        <w:rPr>
          <w:rFonts w:ascii="Times New Roman" w:eastAsia="Times New Roman" w:hAnsi="Times New Roman" w:cs="Times New Roman"/>
          <w:sz w:val="24"/>
          <w:szCs w:val="24"/>
        </w:rPr>
        <w:t xml:space="preserve"> that affect biological communities differently across various spatial and temporal scales. </w:t>
      </w:r>
    </w:p>
    <w:p w14:paraId="2D50047D" w14:textId="77777777" w:rsidR="00A7754D" w:rsidRDefault="00A7754D">
      <w:pPr>
        <w:widowControl w:val="0"/>
        <w:spacing w:line="240" w:lineRule="auto"/>
        <w:rPr>
          <w:rFonts w:ascii="Times New Roman" w:eastAsia="Times New Roman" w:hAnsi="Times New Roman" w:cs="Times New Roman"/>
          <w:sz w:val="24"/>
          <w:szCs w:val="24"/>
        </w:rPr>
      </w:pPr>
    </w:p>
    <w:p w14:paraId="71C8EF3F"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community composition</w:t>
      </w:r>
    </w:p>
    <w:p w14:paraId="448F3ACC" w14:textId="77777777" w:rsidR="00A7754D" w:rsidRDefault="00A7754D">
      <w:pPr>
        <w:widowControl w:val="0"/>
        <w:spacing w:line="240" w:lineRule="auto"/>
        <w:rPr>
          <w:rFonts w:ascii="Times New Roman" w:eastAsia="Times New Roman" w:hAnsi="Times New Roman" w:cs="Times New Roman"/>
          <w:i/>
          <w:sz w:val="24"/>
          <w:szCs w:val="24"/>
        </w:rPr>
      </w:pPr>
    </w:p>
    <w:p w14:paraId="45CF8823" w14:textId="7E0BDC4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Congruent with our hypotheses, areas and timepoints with increased human population and sewage indicator abundance tended to be associated with increased filamentous chlorophyte taxa. These same patterns have been noticed in the nearshore of other large, deep, oligotrophic lakes, such as Lake Baikal </w:t>
      </w:r>
      <w:r w:rsidR="00F80FE8">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{"citationID":"gWraxWvE","properties":{"formattedCitation":"(Meyer et al.; Timoshkin et al. 2016, 2018; Volkova et al. 2018)","plainCitation":"(Meyer et al.; Timoshkin et al. 2016, 2018; Volkova et al. 2018)","noteIndex":0},"citationItems":[{"id":4114,"uris":["http://zotero.org/users/2645460/items/5MKK494P"],"uri":["http://zotero.org/users/2645460/items/5MKK494P"],"itemData":{"id":4114,"type":"article-journal","title":"Effects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0FE8">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(Meyer et al.; Timoshkin et al. 2016, 2018; Volkova et al. 2018)</w:t>
      </w:r>
      <w:r w:rsidR="00F80FE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Crescent</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{"citationID":"qI76V4RQ","properties":{"formattedCitation":"(Rosenberger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(Rosenberger et al. 2008; Hampton et al. 2011)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Pend Oreille and Priest Lake (Rosenberger et al., 2008), and Lake Tahoe</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403324">
        <w:rPr>
          <w:rFonts w:ascii="Times New Roman" w:eastAsia="Times New Roman" w:hAnsi="Times New Roman" w:cs="Times New Roman"/>
          <w:sz w:val="24"/>
          <w:szCs w:val="24"/>
        </w:rPr>
        <w:instrText xml:space="preserve"> ADDIN ZOTERO_ITEM CSL_CITATION {"citationID":"UWGTu0vE","properties":{"formattedCitation":"(Naranjo et al. 2019; Atkins et al. 2021)","plainCitation":"(Naranjo et al. 2019; Atkins et al. 2021)","noteIndex":0},"citationItems":[{"id":4340,"uris":["http://zotero.org/groups/2850654/items/CW7SBY73"],"uri":["http://zotero.org/groups/2850654/items/CW7SBY73"],"itemData":{"id":4340,"type":"article-journal","abstract":"Periphyton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DB09A0">
        <w:rPr>
          <w:rFonts w:ascii="Times New Roman" w:eastAsia="Times New Roman" w:hAnsi="Times New Roman" w:cs="Times New Roman"/>
          <w:sz w:val="24"/>
          <w:szCs w:val="24"/>
        </w:rPr>
        <w:fldChar w:fldCharType="separate"/>
      </w:r>
      <w:r w:rsidR="00403324" w:rsidRPr="00403324">
        <w:rPr>
          <w:rFonts w:ascii="Times New Roman" w:hAnsi="Times New Roman" w:cs="Times New Roman"/>
          <w:sz w:val="24"/>
        </w:rPr>
        <w:t>(Naranjo et al. 2019; Atkins et al. 2021)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del w:id="272" w:author="Hampton, Stephanie" w:date="2021-07-31T14:12:00Z">
        <w:r w:rsidR="00DB09A0" w:rsidDel="00247CC6">
          <w:rPr>
            <w:rFonts w:ascii="Times New Roman" w:eastAsia="Times New Roman" w:hAnsi="Times New Roman" w:cs="Times New Roman"/>
            <w:sz w:val="24"/>
            <w:szCs w:val="24"/>
          </w:rPr>
          <w:delText xml:space="preserve">Aside </w:delText>
        </w:r>
      </w:del>
      <w:ins w:id="273" w:author="Hampton, Stephanie" w:date="2021-07-31T14:12:00Z">
        <w:r w:rsidR="00247CC6">
          <w:rPr>
            <w:rFonts w:ascii="Times New Roman" w:eastAsia="Times New Roman" w:hAnsi="Times New Roman" w:cs="Times New Roman"/>
            <w:sz w:val="24"/>
            <w:szCs w:val="24"/>
          </w:rPr>
          <w:t>In addition</w:t>
        </w:r>
        <w:r w:rsidR="00247CC6">
          <w:rPr>
            <w:rFonts w:ascii="Times New Roman" w:eastAsia="Times New Roman" w:hAnsi="Times New Roman" w:cs="Times New Roman"/>
            <w:sz w:val="24"/>
            <w:szCs w:val="24"/>
          </w:rPr>
          <w:t xml:space="preserve"> </w:t>
        </w:r>
      </w:ins>
      <w:r w:rsidR="00DB09A0">
        <w:rPr>
          <w:rFonts w:ascii="Times New Roman" w:eastAsia="Times New Roman" w:hAnsi="Times New Roman" w:cs="Times New Roman"/>
          <w:sz w:val="24"/>
          <w:szCs w:val="24"/>
        </w:rPr>
        <w:t>from sewage inputs providing nutrients for chlorophytes to increase in abundance</w:t>
      </w:r>
      <w:r>
        <w:rPr>
          <w:rFonts w:ascii="Times New Roman" w:eastAsia="Times New Roman" w:hAnsi="Times New Roman" w:cs="Times New Roman"/>
          <w:sz w:val="24"/>
          <w:szCs w:val="24"/>
        </w:rPr>
        <w:t xml:space="preserve">, filamentous chlorophyte taxa are also known to increase annually </w:t>
      </w:r>
      <w:commentRangeStart w:id="274"/>
      <w:r>
        <w:rPr>
          <w:rFonts w:ascii="Times New Roman" w:eastAsia="Times New Roman" w:hAnsi="Times New Roman" w:cs="Times New Roman"/>
          <w:sz w:val="24"/>
          <w:szCs w:val="24"/>
        </w:rPr>
        <w:t xml:space="preserve">as part of algal successional patterns </w:t>
      </w:r>
      <w:commentRangeEnd w:id="274"/>
      <w:r w:rsidR="00247CC6">
        <w:rPr>
          <w:rStyle w:val="CommentReference"/>
        </w:rPr>
        <w:commentReference w:id="274"/>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{"citationID":"8jFvaEab","properties":{"formattedCitation":"(Sommer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(Sommer et al. 1986, 2012)</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t>
      </w:r>
      <w:r w:rsidR="00DB09A0">
        <w:rPr>
          <w:rFonts w:ascii="Times New Roman" w:eastAsia="Times New Roman" w:hAnsi="Times New Roman" w:cs="Times New Roman"/>
          <w:sz w:val="24"/>
          <w:szCs w:val="24"/>
        </w:rPr>
        <w:t xml:space="preserve">current understanding of </w:t>
      </w:r>
      <w:r>
        <w:rPr>
          <w:rFonts w:ascii="Times New Roman" w:eastAsia="Times New Roman" w:hAnsi="Times New Roman" w:cs="Times New Roman"/>
          <w:sz w:val="24"/>
          <w:szCs w:val="24"/>
        </w:rPr>
        <w:t xml:space="preserve">algal successional patterns </w:t>
      </w:r>
      <w:r w:rsidR="00DB09A0">
        <w:rPr>
          <w:rFonts w:ascii="Times New Roman" w:eastAsia="Times New Roman" w:hAnsi="Times New Roman" w:cs="Times New Roman"/>
          <w:sz w:val="24"/>
          <w:szCs w:val="24"/>
        </w:rPr>
        <w:t>tend to be</w:t>
      </w:r>
      <w:r>
        <w:rPr>
          <w:rFonts w:ascii="Times New Roman" w:eastAsia="Times New Roman" w:hAnsi="Times New Roman" w:cs="Times New Roman"/>
          <w:sz w:val="24"/>
          <w:szCs w:val="24"/>
        </w:rPr>
        <w:t xml:space="preserve"> based on phytoplankton dynamics, periphyton appear to undergo similar phenological shifts over the course of </w:t>
      </w:r>
      <w:commentRangeStart w:id="275"/>
      <w:r>
        <w:rPr>
          <w:rFonts w:ascii="Times New Roman" w:eastAsia="Times New Roman" w:hAnsi="Times New Roman" w:cs="Times New Roman"/>
          <w:sz w:val="24"/>
          <w:szCs w:val="24"/>
        </w:rPr>
        <w:t>a summer</w:t>
      </w:r>
      <w:r w:rsidR="00DB09A0">
        <w:rPr>
          <w:rFonts w:ascii="Times New Roman" w:eastAsia="Times New Roman" w:hAnsi="Times New Roman" w:cs="Times New Roman"/>
          <w:sz w:val="24"/>
          <w:szCs w:val="24"/>
        </w:rPr>
        <w:t xml:space="preserve"> </w:t>
      </w:r>
      <w:commentRangeEnd w:id="275"/>
      <w:r w:rsidR="000567EF">
        <w:rPr>
          <w:rStyle w:val="CommentReference"/>
        </w:rPr>
        <w:commentReference w:id="275"/>
      </w:r>
      <w:r w:rsidR="00D33F0C">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{"citationID":"J8yezpId","properties":{"formattedCitation":"(McCormick and Stevenson 1991; Stevenson et al. 1996; Azim et al. 2005)","plainCitation":"(McCormick and Stevenson 1991; Stevenson et al. 1996;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D33F0C">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(McCormick and Stevenson 1991; Stevenson et al. 1996; Azim et al. 2005)</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meaning that increased filamentous chlorophyte abundance from sewage could be confounded with patterns expected from an </w:t>
      </w:r>
      <w:commentRangeStart w:id="276"/>
      <w:r>
        <w:rPr>
          <w:rFonts w:ascii="Times New Roman" w:eastAsia="Times New Roman" w:hAnsi="Times New Roman" w:cs="Times New Roman"/>
          <w:sz w:val="24"/>
          <w:szCs w:val="24"/>
        </w:rPr>
        <w:t>annually occurring phenomenon</w:t>
      </w:r>
      <w:commentRangeEnd w:id="276"/>
      <w:r w:rsidR="000567EF">
        <w:rPr>
          <w:rStyle w:val="CommentReference"/>
        </w:rPr>
        <w:commentReference w:id="276"/>
      </w:r>
      <w:r>
        <w:rPr>
          <w:rFonts w:ascii="Times New Roman" w:eastAsia="Times New Roman" w:hAnsi="Times New Roman" w:cs="Times New Roman"/>
          <w:sz w:val="24"/>
          <w:szCs w:val="24"/>
        </w:rPr>
        <w:t xml:space="preserve">. Recent syntheses </w:t>
      </w:r>
      <w:r>
        <w:rPr>
          <w:rFonts w:ascii="Times New Roman" w:eastAsia="Times New Roman" w:hAnsi="Times New Roman" w:cs="Times New Roman"/>
          <w:sz w:val="24"/>
          <w:szCs w:val="24"/>
        </w:rPr>
        <w:lastRenderedPageBreak/>
        <w:t>have likewise suggested increased allochthonous nutrients into oligotrophic lakes’ littoral zones may be responsible for increased filamentous algal abundance worldwide</w:t>
      </w:r>
      <w:r w:rsidR="0099565C">
        <w:rPr>
          <w:rFonts w:ascii="Times New Roman" w:eastAsia="Times New Roman" w:hAnsi="Times New Roman" w:cs="Times New Roman"/>
          <w:sz w:val="24"/>
          <w:szCs w:val="24"/>
        </w:rPr>
        <w:t xml:space="preserve"> and eventually contribute to nuisance filamentous algal blooms </w:t>
      </w:r>
      <w:r w:rsidR="008C593F">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{"citationID":"1mqgxGRb","properties":{"formattedCitation":"(Vadeboncoeur et al. 2021)","plainCitation":"(Vadeboncoeur et al. 2021)","noteIndex":0},"citationItems":[{"id":4655,"uris":["http://zotero.org/users/2645460/items/57FXES7S"],"uri":["http://zotero.org/users/2645460/items/57FXES7S"],"itemData":{"id":4655,"type":"article-journal","abstract":"Nearshore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Yet, other mechanisms may </w:t>
      </w:r>
      <w:del w:id="277" w:author="Hampton, Stephanie" w:date="2021-07-31T14:15:00Z">
        <w:r w:rsidDel="000567EF">
          <w:rPr>
            <w:rFonts w:ascii="Times New Roman" w:eastAsia="Times New Roman" w:hAnsi="Times New Roman" w:cs="Times New Roman"/>
            <w:sz w:val="24"/>
            <w:szCs w:val="24"/>
          </w:rPr>
          <w:delText xml:space="preserve">be </w:delText>
        </w:r>
      </w:del>
      <w:r>
        <w:rPr>
          <w:rFonts w:ascii="Times New Roman" w:eastAsia="Times New Roman" w:hAnsi="Times New Roman" w:cs="Times New Roman"/>
          <w:sz w:val="24"/>
          <w:szCs w:val="24"/>
        </w:rPr>
        <w:t xml:space="preserve">also </w:t>
      </w:r>
      <w:del w:id="278" w:author="Hampton, Stephanie" w:date="2021-07-31T14:15:00Z">
        <w:r w:rsidDel="000567EF">
          <w:rPr>
            <w:rFonts w:ascii="Times New Roman" w:eastAsia="Times New Roman" w:hAnsi="Times New Roman" w:cs="Times New Roman"/>
            <w:sz w:val="24"/>
            <w:szCs w:val="24"/>
          </w:rPr>
          <w:delText xml:space="preserve">responsible for </w:delText>
        </w:r>
      </w:del>
      <w:ins w:id="279" w:author="Hampton, Stephanie" w:date="2021-07-31T14:15:00Z">
        <w:r w:rsidR="000567EF">
          <w:rPr>
            <w:rFonts w:ascii="Times New Roman" w:eastAsia="Times New Roman" w:hAnsi="Times New Roman" w:cs="Times New Roman"/>
            <w:sz w:val="24"/>
            <w:szCs w:val="24"/>
          </w:rPr>
          <w:t>con</w:t>
        </w:r>
      </w:ins>
      <w:ins w:id="280" w:author="Hampton, Stephanie" w:date="2021-07-31T14:16:00Z">
        <w:r w:rsidR="000567EF">
          <w:rPr>
            <w:rFonts w:ascii="Times New Roman" w:eastAsia="Times New Roman" w:hAnsi="Times New Roman" w:cs="Times New Roman"/>
            <w:sz w:val="24"/>
            <w:szCs w:val="24"/>
          </w:rPr>
          <w:t xml:space="preserve">tribute to </w:t>
        </w:r>
      </w:ins>
      <w:r>
        <w:rPr>
          <w:rFonts w:ascii="Times New Roman" w:eastAsia="Times New Roman" w:hAnsi="Times New Roman" w:cs="Times New Roman"/>
          <w:sz w:val="24"/>
          <w:szCs w:val="24"/>
        </w:rPr>
        <w:t>these observed patterns. For example, seasonal wave action can transport hypolimnetic nutrients to the littoral zone and stimulate increased filamentous algal production</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{"citationID":"ov3SK4tJ","properties":{"formattedCitation":"(Vadeboncoeur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Likewise, shifting environmental conditions, such as temperature or dissolved oxygen, may limit the capacity for macroinvertebrates to graze, allowing for quickly growing, filamentous algae to outcompete diatom taxa</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{"citationID":"LynK84iK","properties":{"formattedCitation":"(Vadeboncoeur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Regardless of the exact mechanism occurring in Flathead Lake, our algal abundance data are consistent with </w:t>
      </w:r>
      <w:r w:rsidR="0099565C">
        <w:rPr>
          <w:rFonts w:ascii="Times New Roman" w:eastAsia="Times New Roman" w:hAnsi="Times New Roman" w:cs="Times New Roman"/>
          <w:sz w:val="24"/>
          <w:szCs w:val="24"/>
        </w:rPr>
        <w:t xml:space="preserve">other </w:t>
      </w:r>
      <w:r>
        <w:rPr>
          <w:rFonts w:ascii="Times New Roman" w:eastAsia="Times New Roman" w:hAnsi="Times New Roman" w:cs="Times New Roman"/>
          <w:sz w:val="24"/>
          <w:szCs w:val="24"/>
        </w:rPr>
        <w:t xml:space="preserve">nearshore </w:t>
      </w:r>
      <w:r w:rsidR="0099565C">
        <w:rPr>
          <w:rFonts w:ascii="Times New Roman" w:eastAsia="Times New Roman" w:hAnsi="Times New Roman" w:cs="Times New Roman"/>
          <w:sz w:val="24"/>
          <w:szCs w:val="24"/>
        </w:rPr>
        <w:t xml:space="preserve">sewage-associated </w:t>
      </w:r>
      <w:r>
        <w:rPr>
          <w:rFonts w:ascii="Times New Roman" w:eastAsia="Times New Roman" w:hAnsi="Times New Roman" w:cs="Times New Roman"/>
          <w:sz w:val="24"/>
          <w:szCs w:val="24"/>
        </w:rPr>
        <w:t>eutrophication patterns observed in other, large, deep, oligotrophic systems</w:t>
      </w:r>
      <w:commentRangeStart w:id="281"/>
      <w:r>
        <w:rPr>
          <w:rFonts w:ascii="Times New Roman" w:eastAsia="Times New Roman" w:hAnsi="Times New Roman" w:cs="Times New Roman"/>
          <w:sz w:val="24"/>
          <w:szCs w:val="24"/>
        </w:rPr>
        <w:t>, such as Lake Baikal</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{"citationID":"5J0hOpgc","properties":{"formattedCitation":"(Meyer et al.; Timoshkin et al. 2016)","plainCitation":"(Meyer et al.; Timoshkin et al. 2016)","noteIndex":0},"citationItems":[{"id":4114,"uris":["http://zotero.org/users/2645460/items/5MKK494P"],"uri":["http://zotero.org/users/2645460/items/5MKK494P"],"itemData":{"id":4114,"type":"article-journal","title":"Effects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(Meyer et al.; Timoshkin et al. 2016)</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Lake Tahoe</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{"citationID":"nRLEn9Vw","properties":{"formattedCitation":"(Naranjo et al. 2019)","plainCitation":"(Naranjo et al. 2019)","noteIndex":0},"citationItems":[{"id":4340,"uris":["http://zotero.org/groups/2850654/items/CW7SBY73"],"uri":["http://zotero.org/groups/2850654/items/CW7SBY73"],"itemData":{"id":4340,"type":"article-journal","abstract":"Periphyton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(Naranjo et al. 2019)</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and Lake Crescent</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{"citationID":"Pmvt3xPS","properties":{"formattedCitation":"(Rosenberger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(Rosenberger et al. 2008; Hampton et al. 2011)</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commentRangeEnd w:id="281"/>
      <w:r w:rsidR="000567EF">
        <w:rPr>
          <w:rStyle w:val="CommentReference"/>
        </w:rPr>
        <w:commentReference w:id="281"/>
      </w:r>
      <w:r>
        <w:rPr>
          <w:rFonts w:ascii="Times New Roman" w:eastAsia="Times New Roman" w:hAnsi="Times New Roman" w:cs="Times New Roman"/>
          <w:sz w:val="24"/>
          <w:szCs w:val="24"/>
        </w:rPr>
        <w:t xml:space="preserve"> By mirroring </w:t>
      </w:r>
      <w:r w:rsidR="0099565C">
        <w:rPr>
          <w:rFonts w:ascii="Times New Roman" w:eastAsia="Times New Roman" w:hAnsi="Times New Roman" w:cs="Times New Roman"/>
          <w:sz w:val="24"/>
          <w:szCs w:val="24"/>
        </w:rPr>
        <w:t xml:space="preserve">patterns in </w:t>
      </w:r>
      <w:r>
        <w:rPr>
          <w:rFonts w:ascii="Times New Roman" w:eastAsia="Times New Roman" w:hAnsi="Times New Roman" w:cs="Times New Roman"/>
          <w:sz w:val="24"/>
          <w:szCs w:val="24"/>
        </w:rPr>
        <w:t xml:space="preserve">sewage-specific indicator </w:t>
      </w:r>
      <w:r w:rsidR="0099565C">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our data further suggest that relative abundance of filamentous taxa tends to be greatest near areas and during times of increased human </w:t>
      </w:r>
      <w:r w:rsidR="00403324">
        <w:rPr>
          <w:rFonts w:ascii="Times New Roman" w:eastAsia="Times New Roman" w:hAnsi="Times New Roman" w:cs="Times New Roman"/>
          <w:sz w:val="24"/>
          <w:szCs w:val="24"/>
        </w:rPr>
        <w:t xml:space="preserve">activity at </w:t>
      </w:r>
      <w:r>
        <w:rPr>
          <w:rFonts w:ascii="Times New Roman" w:eastAsia="Times New Roman" w:hAnsi="Times New Roman" w:cs="Times New Roman"/>
          <w:sz w:val="24"/>
          <w:szCs w:val="24"/>
        </w:rPr>
        <w:t>lakeside development</w:t>
      </w:r>
      <w:r w:rsidR="0040332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45A6935C" w14:textId="18E6F39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algal community composition, relative abundance of </w:t>
      </w:r>
      <w:r w:rsidR="0099565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branched- and odd-chain fatty acids, </w:t>
      </w:r>
      <w:r w:rsidR="00403324">
        <w:rPr>
          <w:rFonts w:ascii="Times New Roman" w:eastAsia="Times New Roman" w:hAnsi="Times New Roman" w:cs="Times New Roman"/>
          <w:sz w:val="24"/>
          <w:szCs w:val="24"/>
        </w:rPr>
        <w:t xml:space="preserve">which are </w:t>
      </w:r>
      <w:r>
        <w:rPr>
          <w:rFonts w:ascii="Times New Roman" w:eastAsia="Times New Roman" w:hAnsi="Times New Roman" w:cs="Times New Roman"/>
          <w:sz w:val="24"/>
          <w:szCs w:val="24"/>
        </w:rPr>
        <w:t xml:space="preserve">highly specific indicators of bacterial </w:t>
      </w:r>
      <w:r w:rsidR="0099565C">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xml:space="preserve">, mirrored patterns observed in total PPCP concentrations and algal taxonomic abundances. While bacteria are </w:t>
      </w:r>
      <w:del w:id="282" w:author="Hampton, Stephanie" w:date="2021-07-31T14:17:00Z">
        <w:r w:rsidDel="002E4F0A">
          <w:rPr>
            <w:rFonts w:ascii="Times New Roman" w:eastAsia="Times New Roman" w:hAnsi="Times New Roman" w:cs="Times New Roman"/>
            <w:sz w:val="24"/>
            <w:szCs w:val="24"/>
          </w:rPr>
          <w:delText>inherently parts</w:delText>
        </w:r>
      </w:del>
      <w:ins w:id="283" w:author="Hampton, Stephanie" w:date="2021-07-31T14:17:00Z">
        <w:r w:rsidR="002E4F0A">
          <w:rPr>
            <w:rFonts w:ascii="Times New Roman" w:eastAsia="Times New Roman" w:hAnsi="Times New Roman" w:cs="Times New Roman"/>
            <w:sz w:val="24"/>
            <w:szCs w:val="24"/>
          </w:rPr>
          <w:t>core constituents</w:t>
        </w:r>
      </w:ins>
      <w:r>
        <w:rPr>
          <w:rFonts w:ascii="Times New Roman" w:eastAsia="Times New Roman" w:hAnsi="Times New Roman" w:cs="Times New Roman"/>
          <w:sz w:val="24"/>
          <w:szCs w:val="24"/>
        </w:rPr>
        <w:t xml:space="preserve"> of biofilm communities</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{"citationID":"fEYMJR5N","properties":{"formattedCitation":"(Azim et al. 2005)","plainCitation":"(Azim et al. 2005)","noteIndex":0},"citationItems":[{"id":4660,"uris":["http://zotero.org/users/2645460/items/WPU3I4QE"],"uri":["http://zotero.org/users/2645460/items/WPU3I4QE"],"itemData":{"id":4660,"type":"book","abstract":"The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(Azim et al. 2005)</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their relative abundance can be useful for </w:t>
      </w:r>
      <w:r w:rsidR="0099565C">
        <w:rPr>
          <w:rFonts w:ascii="Times New Roman" w:eastAsia="Times New Roman" w:hAnsi="Times New Roman" w:cs="Times New Roman"/>
          <w:sz w:val="24"/>
          <w:szCs w:val="24"/>
        </w:rPr>
        <w:t>inferring</w:t>
      </w:r>
      <w:r>
        <w:rPr>
          <w:rFonts w:ascii="Times New Roman" w:eastAsia="Times New Roman" w:hAnsi="Times New Roman" w:cs="Times New Roman"/>
          <w:sz w:val="24"/>
          <w:szCs w:val="24"/>
        </w:rPr>
        <w:t xml:space="preserve"> sewage pollution and heterotrophic components of the periphyton community</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{"citationID":"If61ZPh0","properties":{"formattedCitation":"(Seguel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studies at Lake Baikal measured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Enterococcus</w:t>
      </w:r>
      <w:r>
        <w:rPr>
          <w:rFonts w:ascii="Times New Roman" w:eastAsia="Times New Roman" w:hAnsi="Times New Roman" w:cs="Times New Roman"/>
          <w:sz w:val="24"/>
          <w:szCs w:val="24"/>
        </w:rPr>
        <w:t xml:space="preserve"> abundances near areas suspected of increased sewage pollution and noted that these areas tended to have higher fecal indicator bacteria abundances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{"citationID":"BeVeOcxM","properties":{"formattedCitation":"(Timoshkin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(Timoshkin et al. 2016)</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branched- and odd-chain fatty acids can suggest bacterial abundance</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{"citationID":"AWJLWajY","properties":{"formattedCitation":"(Seguel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diversity of branched- and odd-chain fatty acids observed in our data </w:t>
      </w:r>
      <w:r w:rsidR="0099565C">
        <w:rPr>
          <w:rFonts w:ascii="Times New Roman" w:eastAsia="Times New Roman" w:hAnsi="Times New Roman" w:cs="Times New Roman"/>
          <w:sz w:val="24"/>
          <w:szCs w:val="24"/>
        </w:rPr>
        <w:t>could not identify</w:t>
      </w:r>
      <w:r>
        <w:rPr>
          <w:rFonts w:ascii="Times New Roman" w:eastAsia="Times New Roman" w:hAnsi="Times New Roman" w:cs="Times New Roman"/>
          <w:sz w:val="24"/>
          <w:szCs w:val="24"/>
        </w:rPr>
        <w:t xml:space="preserve"> specific taxonomic groups that may be presen</w:t>
      </w:r>
      <w:r w:rsidR="0099565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t xml:space="preserve">From an ecosystem productivity perspective, these differences in heterotroph abundance may be consequential for </w:t>
      </w:r>
      <w:commentRangeStart w:id="284"/>
      <w:r w:rsidR="00E224A0">
        <w:rPr>
          <w:rFonts w:ascii="Times New Roman" w:eastAsia="Times New Roman" w:hAnsi="Times New Roman" w:cs="Times New Roman"/>
          <w:sz w:val="24"/>
          <w:szCs w:val="24"/>
        </w:rPr>
        <w:t>community function</w:t>
      </w:r>
      <w:commentRangeEnd w:id="284"/>
      <w:r w:rsidR="002E4F0A">
        <w:rPr>
          <w:rStyle w:val="CommentReference"/>
        </w:rPr>
        <w:commentReference w:id="284"/>
      </w:r>
      <w:r w:rsidR="00E224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Previous works</w:t>
      </w:r>
      <w:r w:rsidR="00E224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demonstrated how pollutants within sewage can alter bacterial community composition as well </w:t>
      </w:r>
      <w:r w:rsidRPr="002E4F0A">
        <w:rPr>
          <w:rFonts w:ascii="Times New Roman" w:eastAsia="Times New Roman" w:hAnsi="Times New Roman" w:cs="Times New Roman"/>
          <w:sz w:val="24"/>
          <w:szCs w:val="24"/>
          <w:highlight w:val="yellow"/>
          <w:rPrChange w:id="285" w:author="Hampton, Stephanie" w:date="2021-07-31T14:19:00Z">
            <w:rPr>
              <w:rFonts w:ascii="Times New Roman" w:eastAsia="Times New Roman" w:hAnsi="Times New Roman" w:cs="Times New Roman"/>
              <w:sz w:val="24"/>
              <w:szCs w:val="24"/>
            </w:rPr>
          </w:rPrChange>
        </w:rPr>
        <w:t xml:space="preserve">as </w:t>
      </w:r>
      <w:r w:rsidR="000D160E" w:rsidRPr="002E4F0A">
        <w:rPr>
          <w:rFonts w:ascii="Times New Roman" w:eastAsia="Times New Roman" w:hAnsi="Times New Roman" w:cs="Times New Roman"/>
          <w:sz w:val="24"/>
          <w:szCs w:val="24"/>
          <w:highlight w:val="yellow"/>
          <w:rPrChange w:id="286" w:author="Hampton, Stephanie" w:date="2021-07-31T14:19:00Z">
            <w:rPr>
              <w:rFonts w:ascii="Times New Roman" w:eastAsia="Times New Roman" w:hAnsi="Times New Roman" w:cs="Times New Roman"/>
              <w:sz w:val="24"/>
              <w:szCs w:val="24"/>
            </w:rPr>
          </w:rPrChange>
        </w:rPr>
        <w:t xml:space="preserve">community </w:t>
      </w:r>
      <w:r w:rsidRPr="002E4F0A">
        <w:rPr>
          <w:rFonts w:ascii="Times New Roman" w:eastAsia="Times New Roman" w:hAnsi="Times New Roman" w:cs="Times New Roman"/>
          <w:sz w:val="24"/>
          <w:szCs w:val="24"/>
          <w:highlight w:val="yellow"/>
          <w:rPrChange w:id="287" w:author="Hampton, Stephanie" w:date="2021-07-31T14:19:00Z">
            <w:rPr>
              <w:rFonts w:ascii="Times New Roman" w:eastAsia="Times New Roman" w:hAnsi="Times New Roman" w:cs="Times New Roman"/>
              <w:sz w:val="24"/>
              <w:szCs w:val="24"/>
            </w:rPr>
          </w:rPrChange>
        </w:rPr>
        <w:t>function</w:t>
      </w:r>
      <w:r>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{"citationID":"iMa9klyr","properties":{"formattedCitation":"(Rosi-Marshall et al. 2013)","plainCitation":"(Rosi-Marshall et al. 2013)","dontUpdate":true,"noteIndex":0},"citationItems":[{"id":1816,"uris":["http://zotero.org/groups/332527/items/Z3UGR97G"],"uri":["http://zotero.org/groups/332527/items/Z3UGR97G"],"itemData":{"id":1816,"type":"article-journal","abstract":"Pharmaceutical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 xml:space="preserve">Rosi-Marshall et al. </w:t>
      </w:r>
      <w:r w:rsidR="00E224A0">
        <w:rPr>
          <w:rFonts w:ascii="Times New Roman" w:hAnsi="Times New Roman" w:cs="Times New Roman"/>
          <w:sz w:val="24"/>
        </w:rPr>
        <w:t>(</w:t>
      </w:r>
      <w:r w:rsidR="00E224A0" w:rsidRPr="00E224A0">
        <w:rPr>
          <w:rFonts w:ascii="Times New Roman" w:hAnsi="Times New Roman" w:cs="Times New Roman"/>
          <w:sz w:val="24"/>
        </w:rPr>
        <w:t>2013)</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demonstrated how caffeine can act as generalist toxicant</w:t>
      </w:r>
      <w:r w:rsidR="000D160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reduc</w:t>
      </w:r>
      <w:r w:rsidR="000D160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community respiration by reducing </w:t>
      </w:r>
      <w:r w:rsidR="000D160E">
        <w:rPr>
          <w:rFonts w:ascii="Times New Roman" w:eastAsia="Times New Roman" w:hAnsi="Times New Roman" w:cs="Times New Roman"/>
          <w:sz w:val="24"/>
          <w:szCs w:val="24"/>
        </w:rPr>
        <w:t>abundance of the entire</w:t>
      </w:r>
      <w:r>
        <w:rPr>
          <w:rFonts w:ascii="Times New Roman" w:eastAsia="Times New Roman" w:hAnsi="Times New Roman" w:cs="Times New Roman"/>
          <w:sz w:val="24"/>
          <w:szCs w:val="24"/>
        </w:rPr>
        <w:t xml:space="preserve"> community, whereas diphenhydramine can act as a specialist toxicant and reduce community respiration by reducing certain taxa’s relative abundance.</w:t>
      </w:r>
      <w:r w:rsidR="004033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While our study was not designed </w:t>
      </w:r>
      <w:r w:rsidRPr="002E4F0A">
        <w:rPr>
          <w:rFonts w:ascii="Times New Roman" w:eastAsia="Times New Roman" w:hAnsi="Times New Roman" w:cs="Times New Roman"/>
          <w:sz w:val="24"/>
          <w:szCs w:val="24"/>
          <w:highlight w:val="yellow"/>
          <w:rPrChange w:id="288" w:author="Hampton, Stephanie" w:date="2021-07-31T14:19:00Z">
            <w:rPr>
              <w:rFonts w:ascii="Times New Roman" w:eastAsia="Times New Roman" w:hAnsi="Times New Roman" w:cs="Times New Roman"/>
              <w:sz w:val="24"/>
              <w:szCs w:val="24"/>
            </w:rPr>
          </w:rPrChange>
        </w:rPr>
        <w:t xml:space="preserve">to incorporate potential differences in heterotrophic assemblages within periphyton, the consistent patterns observed in periphyton branched- and odd-chain fatty acids in relation to sewage treatment technique and the </w:t>
      </w:r>
      <w:r w:rsidR="00E627DF" w:rsidRPr="002E4F0A">
        <w:rPr>
          <w:rFonts w:ascii="Times New Roman" w:eastAsia="Times New Roman" w:hAnsi="Times New Roman" w:cs="Times New Roman"/>
          <w:sz w:val="24"/>
          <w:szCs w:val="24"/>
          <w:highlight w:val="yellow"/>
          <w:rPrChange w:id="289" w:author="Hampton, Stephanie" w:date="2021-07-31T14:19:00Z">
            <w:rPr>
              <w:rFonts w:ascii="Times New Roman" w:eastAsia="Times New Roman" w:hAnsi="Times New Roman" w:cs="Times New Roman"/>
              <w:sz w:val="24"/>
              <w:szCs w:val="24"/>
            </w:rPr>
          </w:rPrChange>
        </w:rPr>
        <w:t>tourism season</w:t>
      </w:r>
      <w:r w:rsidRPr="002E4F0A">
        <w:rPr>
          <w:rFonts w:ascii="Times New Roman" w:eastAsia="Times New Roman" w:hAnsi="Times New Roman" w:cs="Times New Roman"/>
          <w:sz w:val="24"/>
          <w:szCs w:val="24"/>
          <w:highlight w:val="yellow"/>
          <w:rPrChange w:id="290" w:author="Hampton, Stephanie" w:date="2021-07-31T14:19:00Z">
            <w:rPr>
              <w:rFonts w:ascii="Times New Roman" w:eastAsia="Times New Roman" w:hAnsi="Times New Roman" w:cs="Times New Roman"/>
              <w:sz w:val="24"/>
              <w:szCs w:val="24"/>
            </w:rPr>
          </w:rPrChange>
        </w:rPr>
        <w:t xml:space="preserve"> </w:t>
      </w:r>
      <w:r w:rsidR="000D160E" w:rsidRPr="002E4F0A">
        <w:rPr>
          <w:rFonts w:ascii="Times New Roman" w:eastAsia="Times New Roman" w:hAnsi="Times New Roman" w:cs="Times New Roman"/>
          <w:sz w:val="24"/>
          <w:szCs w:val="24"/>
          <w:highlight w:val="yellow"/>
          <w:rPrChange w:id="291" w:author="Hampton, Stephanie" w:date="2021-07-31T14:19:00Z">
            <w:rPr>
              <w:rFonts w:ascii="Times New Roman" w:eastAsia="Times New Roman" w:hAnsi="Times New Roman" w:cs="Times New Roman"/>
              <w:sz w:val="24"/>
              <w:szCs w:val="24"/>
            </w:rPr>
          </w:rPrChange>
        </w:rPr>
        <w:t>in tandem</w:t>
      </w:r>
      <w:r w:rsidRPr="002E4F0A">
        <w:rPr>
          <w:rFonts w:ascii="Times New Roman" w:eastAsia="Times New Roman" w:hAnsi="Times New Roman" w:cs="Times New Roman"/>
          <w:sz w:val="24"/>
          <w:szCs w:val="24"/>
          <w:highlight w:val="yellow"/>
          <w:rPrChange w:id="292" w:author="Hampton, Stephanie" w:date="2021-07-31T14:19:00Z">
            <w:rPr>
              <w:rFonts w:ascii="Times New Roman" w:eastAsia="Times New Roman" w:hAnsi="Times New Roman" w:cs="Times New Roman"/>
              <w:sz w:val="24"/>
              <w:szCs w:val="24"/>
            </w:rPr>
          </w:rPrChange>
        </w:rPr>
        <w:t xml:space="preserve"> with growing uncertainties in how sewage may influence heterotroph composition and </w:t>
      </w:r>
      <w:r w:rsidR="000D160E" w:rsidRPr="002E4F0A">
        <w:rPr>
          <w:rFonts w:ascii="Times New Roman" w:eastAsia="Times New Roman" w:hAnsi="Times New Roman" w:cs="Times New Roman"/>
          <w:sz w:val="24"/>
          <w:szCs w:val="24"/>
          <w:highlight w:val="yellow"/>
          <w:rPrChange w:id="293" w:author="Hampton, Stephanie" w:date="2021-07-31T14:19:00Z">
            <w:rPr>
              <w:rFonts w:ascii="Times New Roman" w:eastAsia="Times New Roman" w:hAnsi="Times New Roman" w:cs="Times New Roman"/>
              <w:sz w:val="24"/>
              <w:szCs w:val="24"/>
            </w:rPr>
          </w:rPrChange>
        </w:rPr>
        <w:t>function</w:t>
      </w:r>
      <w:r w:rsidRPr="002E4F0A">
        <w:rPr>
          <w:rFonts w:ascii="Times New Roman" w:eastAsia="Times New Roman" w:hAnsi="Times New Roman" w:cs="Times New Roman"/>
          <w:sz w:val="24"/>
          <w:szCs w:val="24"/>
          <w:highlight w:val="yellow"/>
          <w:rPrChange w:id="294" w:author="Hampton, Stephanie" w:date="2021-07-31T14:19:00Z">
            <w:rPr>
              <w:rFonts w:ascii="Times New Roman" w:eastAsia="Times New Roman" w:hAnsi="Times New Roman" w:cs="Times New Roman"/>
              <w:sz w:val="24"/>
              <w:szCs w:val="24"/>
            </w:rPr>
          </w:rPrChange>
        </w:rPr>
        <w:t xml:space="preserve"> suggest that a </w:t>
      </w:r>
      <w:r w:rsidR="0031372D" w:rsidRPr="002E4F0A">
        <w:rPr>
          <w:rFonts w:ascii="Times New Roman" w:eastAsia="Times New Roman" w:hAnsi="Times New Roman" w:cs="Times New Roman"/>
          <w:sz w:val="24"/>
          <w:szCs w:val="24"/>
          <w:highlight w:val="yellow"/>
          <w:rPrChange w:id="295" w:author="Hampton, Stephanie" w:date="2021-07-31T14:19:00Z">
            <w:rPr>
              <w:rFonts w:ascii="Times New Roman" w:eastAsia="Times New Roman" w:hAnsi="Times New Roman" w:cs="Times New Roman"/>
              <w:sz w:val="24"/>
              <w:szCs w:val="24"/>
            </w:rPr>
          </w:rPrChange>
        </w:rPr>
        <w:t>non-autotrophic response</w:t>
      </w:r>
      <w:r w:rsidR="00403324" w:rsidRPr="002E4F0A">
        <w:rPr>
          <w:rFonts w:ascii="Times New Roman" w:eastAsia="Times New Roman" w:hAnsi="Times New Roman" w:cs="Times New Roman"/>
          <w:sz w:val="24"/>
          <w:szCs w:val="24"/>
          <w:highlight w:val="yellow"/>
          <w:rPrChange w:id="296" w:author="Hampton, Stephanie" w:date="2021-07-31T14:19:00Z">
            <w:rPr>
              <w:rFonts w:ascii="Times New Roman" w:eastAsia="Times New Roman" w:hAnsi="Times New Roman" w:cs="Times New Roman"/>
              <w:sz w:val="24"/>
              <w:szCs w:val="24"/>
            </w:rPr>
          </w:rPrChange>
        </w:rPr>
        <w:t>s</w:t>
      </w:r>
      <w:r w:rsidRPr="002E4F0A">
        <w:rPr>
          <w:rFonts w:ascii="Times New Roman" w:eastAsia="Times New Roman" w:hAnsi="Times New Roman" w:cs="Times New Roman"/>
          <w:sz w:val="24"/>
          <w:szCs w:val="24"/>
          <w:highlight w:val="yellow"/>
          <w:rPrChange w:id="297" w:author="Hampton, Stephanie" w:date="2021-07-31T14:19:00Z">
            <w:rPr>
              <w:rFonts w:ascii="Times New Roman" w:eastAsia="Times New Roman" w:hAnsi="Times New Roman" w:cs="Times New Roman"/>
              <w:sz w:val="24"/>
              <w:szCs w:val="24"/>
            </w:rPr>
          </w:rPrChange>
        </w:rPr>
        <w:t xml:space="preserve"> in </w:t>
      </w:r>
      <w:commentRangeStart w:id="298"/>
      <w:r w:rsidRPr="002E4F0A">
        <w:rPr>
          <w:rFonts w:ascii="Times New Roman" w:eastAsia="Times New Roman" w:hAnsi="Times New Roman" w:cs="Times New Roman"/>
          <w:sz w:val="24"/>
          <w:szCs w:val="24"/>
          <w:highlight w:val="yellow"/>
          <w:rPrChange w:id="299" w:author="Hampton, Stephanie" w:date="2021-07-31T14:19:00Z">
            <w:rPr>
              <w:rFonts w:ascii="Times New Roman" w:eastAsia="Times New Roman" w:hAnsi="Times New Roman" w:cs="Times New Roman"/>
              <w:sz w:val="24"/>
              <w:szCs w:val="24"/>
            </w:rPr>
          </w:rPrChange>
        </w:rPr>
        <w:t>Flathead</w:t>
      </w:r>
      <w:commentRangeEnd w:id="298"/>
      <w:r w:rsidR="002E4F0A">
        <w:rPr>
          <w:rStyle w:val="CommentReference"/>
        </w:rPr>
        <w:commentReference w:id="298"/>
      </w:r>
      <w:r w:rsidRPr="002E4F0A">
        <w:rPr>
          <w:rFonts w:ascii="Times New Roman" w:eastAsia="Times New Roman" w:hAnsi="Times New Roman" w:cs="Times New Roman"/>
          <w:sz w:val="24"/>
          <w:szCs w:val="24"/>
          <w:highlight w:val="yellow"/>
          <w:rPrChange w:id="300" w:author="Hampton, Stephanie" w:date="2021-07-31T14:19:00Z">
            <w:rPr>
              <w:rFonts w:ascii="Times New Roman" w:eastAsia="Times New Roman" w:hAnsi="Times New Roman" w:cs="Times New Roman"/>
              <w:sz w:val="24"/>
              <w:szCs w:val="24"/>
            </w:rPr>
          </w:rPrChange>
        </w:rPr>
        <w:t xml:space="preserve"> and across lakes </w:t>
      </w:r>
      <w:r w:rsidR="00776F6D" w:rsidRPr="002E4F0A">
        <w:rPr>
          <w:rFonts w:ascii="Times New Roman" w:eastAsia="Times New Roman" w:hAnsi="Times New Roman" w:cs="Times New Roman"/>
          <w:sz w:val="24"/>
          <w:szCs w:val="24"/>
          <w:highlight w:val="yellow"/>
          <w:rPrChange w:id="301" w:author="Hampton, Stephanie" w:date="2021-07-31T14:19:00Z">
            <w:rPr>
              <w:rFonts w:ascii="Times New Roman" w:eastAsia="Times New Roman" w:hAnsi="Times New Roman" w:cs="Times New Roman"/>
              <w:sz w:val="24"/>
              <w:szCs w:val="24"/>
            </w:rPr>
          </w:rPrChange>
        </w:rPr>
        <w:t xml:space="preserve">likewise </w:t>
      </w:r>
      <w:r w:rsidRPr="002E4F0A">
        <w:rPr>
          <w:rFonts w:ascii="Times New Roman" w:eastAsia="Times New Roman" w:hAnsi="Times New Roman" w:cs="Times New Roman"/>
          <w:sz w:val="24"/>
          <w:szCs w:val="24"/>
          <w:highlight w:val="yellow"/>
          <w:rPrChange w:id="302" w:author="Hampton, Stephanie" w:date="2021-07-31T14:19:00Z">
            <w:rPr>
              <w:rFonts w:ascii="Times New Roman" w:eastAsia="Times New Roman" w:hAnsi="Times New Roman" w:cs="Times New Roman"/>
              <w:sz w:val="24"/>
              <w:szCs w:val="24"/>
            </w:rPr>
          </w:rPrChange>
        </w:rPr>
        <w:t>deserve</w:t>
      </w:r>
      <w:r w:rsidR="0031372D" w:rsidRPr="002E4F0A">
        <w:rPr>
          <w:rFonts w:ascii="Times New Roman" w:eastAsia="Times New Roman" w:hAnsi="Times New Roman" w:cs="Times New Roman"/>
          <w:sz w:val="24"/>
          <w:szCs w:val="24"/>
          <w:highlight w:val="yellow"/>
          <w:rPrChange w:id="303" w:author="Hampton, Stephanie" w:date="2021-07-31T14:19:00Z">
            <w:rPr>
              <w:rFonts w:ascii="Times New Roman" w:eastAsia="Times New Roman" w:hAnsi="Times New Roman" w:cs="Times New Roman"/>
              <w:sz w:val="24"/>
              <w:szCs w:val="24"/>
            </w:rPr>
          </w:rPrChange>
        </w:rPr>
        <w:t>s</w:t>
      </w:r>
      <w:r w:rsidRPr="002E4F0A">
        <w:rPr>
          <w:rFonts w:ascii="Times New Roman" w:eastAsia="Times New Roman" w:hAnsi="Times New Roman" w:cs="Times New Roman"/>
          <w:sz w:val="24"/>
          <w:szCs w:val="24"/>
          <w:highlight w:val="yellow"/>
          <w:rPrChange w:id="304" w:author="Hampton, Stephanie" w:date="2021-07-31T14:19:00Z">
            <w:rPr>
              <w:rFonts w:ascii="Times New Roman" w:eastAsia="Times New Roman" w:hAnsi="Times New Roman" w:cs="Times New Roman"/>
              <w:sz w:val="24"/>
              <w:szCs w:val="24"/>
            </w:rPr>
          </w:rPrChange>
        </w:rPr>
        <w:t xml:space="preserve"> increased research emphasis</w:t>
      </w:r>
      <w:r>
        <w:rPr>
          <w:rFonts w:ascii="Times New Roman" w:eastAsia="Times New Roman" w:hAnsi="Times New Roman" w:cs="Times New Roman"/>
          <w:sz w:val="24"/>
          <w:szCs w:val="24"/>
        </w:rPr>
        <w:t xml:space="preserve">. </w:t>
      </w:r>
    </w:p>
    <w:p w14:paraId="227018CD" w14:textId="77777777" w:rsidR="00A7754D" w:rsidRDefault="00A7754D">
      <w:pPr>
        <w:widowControl w:val="0"/>
        <w:spacing w:line="240" w:lineRule="auto"/>
        <w:rPr>
          <w:rFonts w:ascii="Times New Roman" w:eastAsia="Times New Roman" w:hAnsi="Times New Roman" w:cs="Times New Roman"/>
          <w:sz w:val="24"/>
          <w:szCs w:val="24"/>
        </w:rPr>
      </w:pPr>
    </w:p>
    <w:p w14:paraId="417424EC"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nutritional content</w:t>
      </w:r>
    </w:p>
    <w:p w14:paraId="1FB95145" w14:textId="77777777" w:rsidR="00A7754D" w:rsidRDefault="00A7754D">
      <w:pPr>
        <w:widowControl w:val="0"/>
        <w:spacing w:line="240" w:lineRule="auto"/>
        <w:rPr>
          <w:rFonts w:ascii="Times New Roman" w:eastAsia="Times New Roman" w:hAnsi="Times New Roman" w:cs="Times New Roman"/>
          <w:sz w:val="24"/>
          <w:szCs w:val="24"/>
        </w:rPr>
      </w:pPr>
    </w:p>
    <w:p w14:paraId="09B0D9FC" w14:textId="5DE13244" w:rsidR="00A7754D" w:rsidRDefault="003E389B">
      <w:pPr>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Fatty acid analyses suggested that changes in periphyton community composition altered nutritional quality of periphyton across sites and timepoints. Periphyton fatty acids at sites with centralized sewage treatment tended to have consistent fatty acid ratios through time, although one site following the tourism season did have marked increases in PUFA proportions</w:t>
      </w:r>
      <w:r w:rsidR="00776F6D">
        <w:rPr>
          <w:rFonts w:ascii="Times New Roman" w:eastAsia="Times New Roman" w:hAnsi="Times New Roman" w:cs="Times New Roman"/>
          <w:sz w:val="24"/>
          <w:szCs w:val="24"/>
        </w:rPr>
        <w:t xml:space="preserve"> (YB; </w:t>
      </w:r>
      <w:r w:rsidR="00776F6D">
        <w:rPr>
          <w:rFonts w:ascii="Times New Roman" w:eastAsia="Times New Roman" w:hAnsi="Times New Roman" w:cs="Times New Roman"/>
          <w:sz w:val="24"/>
          <w:szCs w:val="24"/>
        </w:rPr>
        <w:lastRenderedPageBreak/>
        <w:t>Figure 1)</w:t>
      </w:r>
      <w:r>
        <w:rPr>
          <w:rFonts w:ascii="Times New Roman" w:eastAsia="Times New Roman" w:hAnsi="Times New Roman" w:cs="Times New Roman"/>
          <w:sz w:val="24"/>
          <w:szCs w:val="24"/>
        </w:rPr>
        <w:t xml:space="preserve">. In contrast, periphyton fatty acid profiles at sites with decentralized sewage treatment tended to </w:t>
      </w:r>
      <w:del w:id="305" w:author="Hampton, Stephanie" w:date="2021-07-31T14:24:00Z">
        <w:r w:rsidDel="00EC46A1">
          <w:rPr>
            <w:rFonts w:ascii="Times New Roman" w:eastAsia="Times New Roman" w:hAnsi="Times New Roman" w:cs="Times New Roman"/>
            <w:sz w:val="24"/>
            <w:szCs w:val="24"/>
          </w:rPr>
          <w:delText xml:space="preserve">have </w:delText>
        </w:r>
      </w:del>
      <w:ins w:id="306" w:author="Hampton, Stephanie" w:date="2021-07-31T14:24:00Z">
        <w:r w:rsidR="00EC46A1">
          <w:rPr>
            <w:rFonts w:ascii="Times New Roman" w:eastAsia="Times New Roman" w:hAnsi="Times New Roman" w:cs="Times New Roman"/>
            <w:sz w:val="24"/>
            <w:szCs w:val="24"/>
          </w:rPr>
          <w:t>show</w:t>
        </w:r>
        <w:r w:rsidR="00EC46A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 tradeoff </w:t>
      </w:r>
      <w:del w:id="307" w:author="Hampton, Stephanie" w:date="2021-07-31T14:24:00Z">
        <w:r w:rsidDel="00EC46A1">
          <w:rPr>
            <w:rFonts w:ascii="Times New Roman" w:eastAsia="Times New Roman" w:hAnsi="Times New Roman" w:cs="Times New Roman"/>
            <w:sz w:val="24"/>
            <w:szCs w:val="24"/>
          </w:rPr>
          <w:delText xml:space="preserve">between </w:delText>
        </w:r>
      </w:del>
      <w:ins w:id="308" w:author="Hampton, Stephanie" w:date="2021-07-31T14:24:00Z">
        <w:r w:rsidR="00EC46A1">
          <w:rPr>
            <w:rFonts w:ascii="Times New Roman" w:eastAsia="Times New Roman" w:hAnsi="Times New Roman" w:cs="Times New Roman"/>
            <w:sz w:val="24"/>
            <w:szCs w:val="24"/>
          </w:rPr>
          <w:t>of</w:t>
        </w:r>
        <w:r w:rsidR="00EC46A1">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SAFAs and PUFAs throughout the course of the summer, where SAFAs decreased and PUFAs increased in relative abundance</w:t>
      </w:r>
      <w:r w:rsidR="00776F6D">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8</w:t>
      </w:r>
      <w:r w:rsidR="00776F6D">
        <w:rPr>
          <w:rFonts w:ascii="Times New Roman" w:eastAsia="Times New Roman" w:hAnsi="Times New Roman" w:cs="Times New Roman"/>
          <w:sz w:val="24"/>
          <w:szCs w:val="24"/>
        </w:rPr>
        <w:t>)</w:t>
      </w:r>
      <w:r>
        <w:rPr>
          <w:rFonts w:ascii="Times New Roman" w:eastAsia="Times New Roman" w:hAnsi="Times New Roman" w:cs="Times New Roman"/>
          <w:sz w:val="24"/>
          <w:szCs w:val="24"/>
        </w:rPr>
        <w:t>. These patterns are likely reflective of changes in the periphyton community composition</w:t>
      </w:r>
      <w:r w:rsidR="00776F6D">
        <w:rPr>
          <w:rFonts w:ascii="Times New Roman" w:eastAsia="Times New Roman" w:hAnsi="Times New Roman" w:cs="Times New Roman"/>
          <w:sz w:val="24"/>
          <w:szCs w:val="24"/>
        </w:rPr>
        <w:t xml:space="preserve">, as </w:t>
      </w:r>
      <w:del w:id="309" w:author="Hampton, Stephanie" w:date="2021-07-31T14:25:00Z">
        <w:r w:rsidR="00776F6D" w:rsidDel="00E57FA9">
          <w:rPr>
            <w:rFonts w:ascii="Times New Roman" w:eastAsia="Times New Roman" w:hAnsi="Times New Roman" w:cs="Times New Roman"/>
            <w:sz w:val="24"/>
            <w:szCs w:val="24"/>
          </w:rPr>
          <w:delText xml:space="preserve">periphyton </w:delText>
        </w:r>
      </w:del>
      <w:ins w:id="310" w:author="Hampton, Stephanie" w:date="2021-07-31T14:25:00Z">
        <w:r w:rsidR="00E57FA9">
          <w:rPr>
            <w:rFonts w:ascii="Times New Roman" w:eastAsia="Times New Roman" w:hAnsi="Times New Roman" w:cs="Times New Roman"/>
            <w:sz w:val="24"/>
            <w:szCs w:val="24"/>
          </w:rPr>
          <w:t>algal</w:t>
        </w:r>
        <w:r w:rsidR="00E57FA9">
          <w:rPr>
            <w:rFonts w:ascii="Times New Roman" w:eastAsia="Times New Roman" w:hAnsi="Times New Roman" w:cs="Times New Roman"/>
            <w:sz w:val="24"/>
            <w:szCs w:val="24"/>
          </w:rPr>
          <w:t xml:space="preserve"> </w:t>
        </w:r>
      </w:ins>
      <w:r w:rsidR="00776F6D">
        <w:rPr>
          <w:rFonts w:ascii="Times New Roman" w:eastAsia="Times New Roman" w:hAnsi="Times New Roman" w:cs="Times New Roman"/>
          <w:sz w:val="24"/>
          <w:szCs w:val="24"/>
        </w:rPr>
        <w:t xml:space="preserve">taxa tend to have strongly differentiated multivariate fatty acid signatures </w:t>
      </w:r>
      <w:r w:rsidR="00776F6D">
        <w:rPr>
          <w:rFonts w:ascii="Times New Roman" w:eastAsia="Times New Roman" w:hAnsi="Times New Roman" w:cs="Times New Roman"/>
          <w:sz w:val="24"/>
          <w:szCs w:val="24"/>
        </w:rPr>
        <w:fldChar w:fldCharType="begin"/>
      </w:r>
      <w:r w:rsidR="00776F6D">
        <w:rPr>
          <w:rFonts w:ascii="Times New Roman" w:eastAsia="Times New Roman" w:hAnsi="Times New Roman" w:cs="Times New Roman"/>
          <w:sz w:val="24"/>
          <w:szCs w:val="24"/>
        </w:rPr>
        <w:instrText xml:space="preserve"> ADDIN ZOTERO_ITEM CSL_CITATION {"citationID":"GevILibO","properties":{"formattedCitation":"(Taipale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76F6D">
        <w:rPr>
          <w:rFonts w:ascii="Times New Roman" w:eastAsia="Times New Roman" w:hAnsi="Times New Roman" w:cs="Times New Roman"/>
          <w:sz w:val="24"/>
          <w:szCs w:val="24"/>
        </w:rPr>
        <w:fldChar w:fldCharType="separate"/>
      </w:r>
      <w:r w:rsidR="00776F6D" w:rsidRPr="00776F6D">
        <w:rPr>
          <w:rFonts w:ascii="Times New Roman" w:hAnsi="Times New Roman" w:cs="Times New Roman"/>
          <w:sz w:val="24"/>
        </w:rPr>
        <w:t>(Taipale et al. 2013; Galloway and Winder 2015)</w:t>
      </w:r>
      <w:r w:rsidR="00776F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B9ACB3" w14:textId="77777777" w:rsidR="00296A3B" w:rsidRDefault="00296A3B">
      <w:pPr>
        <w:widowControl w:val="0"/>
        <w:spacing w:line="240" w:lineRule="auto"/>
        <w:rPr>
          <w:rFonts w:ascii="Times New Roman" w:eastAsia="Times New Roman" w:hAnsi="Times New Roman" w:cs="Times New Roman"/>
          <w:sz w:val="24"/>
          <w:szCs w:val="24"/>
        </w:rPr>
      </w:pPr>
    </w:p>
    <w:p w14:paraId="60A75CE1" w14:textId="619DA964" w:rsidR="00A7754D" w:rsidRDefault="003E389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same pattern of increased </w:t>
      </w:r>
      <w:r w:rsidR="00776F6D">
        <w:rPr>
          <w:rFonts w:ascii="Times New Roman" w:eastAsia="Times New Roman" w:hAnsi="Times New Roman" w:cs="Times New Roman"/>
          <w:sz w:val="24"/>
          <w:szCs w:val="24"/>
        </w:rPr>
        <w:t>high-quality</w:t>
      </w:r>
      <w:r>
        <w:rPr>
          <w:rFonts w:ascii="Times New Roman" w:eastAsia="Times New Roman" w:hAnsi="Times New Roman" w:cs="Times New Roman"/>
          <w:sz w:val="24"/>
          <w:szCs w:val="24"/>
        </w:rPr>
        <w:t xml:space="preserve"> fatty acid abundance at decentralized sites following the tourism season is perhaps </w:t>
      </w:r>
      <w:commentRangeStart w:id="311"/>
      <w:r w:rsidR="00776F6D">
        <w:rPr>
          <w:rFonts w:ascii="Times New Roman" w:eastAsia="Times New Roman" w:hAnsi="Times New Roman" w:cs="Times New Roman"/>
          <w:sz w:val="24"/>
          <w:szCs w:val="24"/>
        </w:rPr>
        <w:t>starker</w:t>
      </w:r>
      <w:r>
        <w:rPr>
          <w:rFonts w:ascii="Times New Roman" w:eastAsia="Times New Roman" w:hAnsi="Times New Roman" w:cs="Times New Roman"/>
          <w:sz w:val="24"/>
          <w:szCs w:val="24"/>
        </w:rPr>
        <w:t xml:space="preserve"> </w:t>
      </w:r>
      <w:commentRangeEnd w:id="311"/>
      <w:r w:rsidR="00E57FA9">
        <w:rPr>
          <w:rStyle w:val="CommentReference"/>
        </w:rPr>
        <w:commentReference w:id="311"/>
      </w:r>
      <w:r>
        <w:rPr>
          <w:rFonts w:ascii="Times New Roman" w:eastAsia="Times New Roman" w:hAnsi="Times New Roman" w:cs="Times New Roman"/>
          <w:sz w:val="24"/>
          <w:szCs w:val="24"/>
        </w:rPr>
        <w:t xml:space="preserve">when focusing on periphyton essential fatty acid (EFA) signatures. EFAs </w:t>
      </w:r>
      <w:commentRangeStart w:id="312"/>
      <w:del w:id="313" w:author="Hampton, Stephanie" w:date="2021-07-31T14:27:00Z">
        <w:r w:rsidDel="00E57FA9">
          <w:rPr>
            <w:rFonts w:ascii="Times New Roman" w:eastAsia="Times New Roman" w:hAnsi="Times New Roman" w:cs="Times New Roman"/>
            <w:sz w:val="24"/>
            <w:szCs w:val="24"/>
          </w:rPr>
          <w:delText xml:space="preserve">are </w:delText>
        </w:r>
      </w:del>
      <w:ins w:id="314" w:author="Hampton, Stephanie" w:date="2021-07-31T14:27:00Z">
        <w:r w:rsidR="00E57FA9">
          <w:rPr>
            <w:rFonts w:ascii="Times New Roman" w:eastAsia="Times New Roman" w:hAnsi="Times New Roman" w:cs="Times New Roman"/>
            <w:sz w:val="24"/>
            <w:szCs w:val="24"/>
          </w:rPr>
          <w:t>comprise</w:t>
        </w:r>
        <w:commentRangeEnd w:id="312"/>
        <w:r w:rsidR="00E57FA9">
          <w:rPr>
            <w:rStyle w:val="CommentReference"/>
          </w:rPr>
          <w:commentReference w:id="312"/>
        </w:r>
        <w:r w:rsidR="00E57F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a subgroup of PUFAs that accumulate in organisms, are primarily synthesized by primary producers, and can </w:t>
      </w:r>
      <w:del w:id="315" w:author="Hampton, Stephanie" w:date="2021-07-31T14:28:00Z">
        <w:r w:rsidDel="00E57FA9">
          <w:rPr>
            <w:rFonts w:ascii="Times New Roman" w:eastAsia="Times New Roman" w:hAnsi="Times New Roman" w:cs="Times New Roman"/>
            <w:sz w:val="24"/>
            <w:szCs w:val="24"/>
          </w:rPr>
          <w:delText xml:space="preserve">be </w:delText>
        </w:r>
      </w:del>
      <w:ins w:id="316" w:author="Hampton, Stephanie" w:date="2021-07-31T14:28:00Z">
        <w:r w:rsidR="00E57FA9">
          <w:rPr>
            <w:rFonts w:ascii="Times New Roman" w:eastAsia="Times New Roman" w:hAnsi="Times New Roman" w:cs="Times New Roman"/>
            <w:sz w:val="24"/>
            <w:szCs w:val="24"/>
          </w:rPr>
          <w:t>provide</w:t>
        </w:r>
        <w:r w:rsidR="00E57FA9">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vital nutrition to higher trophic levels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{"citationID":"OWpgMxxI","properties":{"formattedCitation":"(Iverson et al. 2004; Kelly and Scheibling 2012)","plainCitation":"(Iverson et al. 2004; Kelly and Scheibling 2012)","noteIndex":0},"citationItems":[{"id":2647,"uris":["http://zotero.org/users/2645460/items/RW53BJSJ"],"uri":["http://zotero.org/users/2645460/items/RW53BJSJ"],"itemData":{"id":2647,"type":"article-journal","abstract":"Accurate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(Iverson et al. 2004; Kelly and Scheibling 2012)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Among the eight common fatty acids, 18:3ω3 and 20:5ω3 had the highest coefficients of variation across sites and timepoints. Both 18:3ω3 and 20:5ω3 are consistently associated with chlorophyte and diatom taxa</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{"citationID":"Bl6GhK3a","properties":{"formattedCitation":"(Taipale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(Taipale et al. 2013; Galloway and Winder 2015)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respectively, meaning that the increased diatom presence at decentralized sites following the tourism season was likely responsible for increased 20:5ω3 relative abundance and for making 20:5ω3 the most influential fatty acid for separating EFA profiles based on tourism season</w:t>
      </w:r>
      <w:r w:rsidR="00FD24F7">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9</w:t>
      </w:r>
      <w:r w:rsidR="00FD24F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Together, our analysis of sewage indicators, periphyton composition, and fatty acid results suggest that Flathead’s nearshore periphyton communities near centralized sewage treatment tend to experience temporally consistent sewage loading that likely supports a </w:t>
      </w:r>
      <w:commentRangeStart w:id="317"/>
      <w:r>
        <w:rPr>
          <w:rFonts w:ascii="Times New Roman" w:eastAsia="Times New Roman" w:hAnsi="Times New Roman" w:cs="Times New Roman"/>
          <w:sz w:val="24"/>
          <w:szCs w:val="24"/>
          <w:highlight w:val="white"/>
        </w:rPr>
        <w:t xml:space="preserve">regular </w:t>
      </w:r>
      <w:commentRangeEnd w:id="317"/>
      <w:r w:rsidR="00E57FA9">
        <w:rPr>
          <w:rStyle w:val="CommentReference"/>
        </w:rPr>
        <w:commentReference w:id="317"/>
      </w:r>
      <w:r>
        <w:rPr>
          <w:rFonts w:ascii="Times New Roman" w:eastAsia="Times New Roman" w:hAnsi="Times New Roman" w:cs="Times New Roman"/>
          <w:sz w:val="24"/>
          <w:szCs w:val="24"/>
          <w:highlight w:val="white"/>
        </w:rPr>
        <w:t xml:space="preserve">assemblage of chlorophytes and diatoms, and therefore these sites maintain a temporally consistent fatty acid signature. In contrast, these same results suggest that Flathead’s nearshore periphyton communities near decentralized sewage treatment tend to experience inconsistent sewage loading that likely allows for </w:t>
      </w:r>
      <w:r w:rsidR="00403324">
        <w:rPr>
          <w:rFonts w:ascii="Times New Roman" w:eastAsia="Times New Roman" w:hAnsi="Times New Roman" w:cs="Times New Roman"/>
          <w:sz w:val="24"/>
          <w:szCs w:val="24"/>
          <w:highlight w:val="white"/>
        </w:rPr>
        <w:t>tradeoffs in</w:t>
      </w:r>
      <w:r>
        <w:rPr>
          <w:rFonts w:ascii="Times New Roman" w:eastAsia="Times New Roman" w:hAnsi="Times New Roman" w:cs="Times New Roman"/>
          <w:sz w:val="24"/>
          <w:szCs w:val="24"/>
          <w:highlight w:val="white"/>
        </w:rPr>
        <w:t xml:space="preserve"> chlorophyte, cyanobacteria, and diatom</w:t>
      </w:r>
      <w:r w:rsidR="00403324">
        <w:rPr>
          <w:rFonts w:ascii="Times New Roman" w:eastAsia="Times New Roman" w:hAnsi="Times New Roman" w:cs="Times New Roman"/>
          <w:sz w:val="24"/>
          <w:szCs w:val="24"/>
          <w:highlight w:val="white"/>
        </w:rPr>
        <w:t xml:space="preserve"> relative abundance</w:t>
      </w:r>
      <w:r>
        <w:rPr>
          <w:rFonts w:ascii="Times New Roman" w:eastAsia="Times New Roman" w:hAnsi="Times New Roman" w:cs="Times New Roman"/>
          <w:sz w:val="24"/>
          <w:szCs w:val="24"/>
          <w:highlight w:val="white"/>
        </w:rPr>
        <w:t>. Therefore, these sites maintain a temporally inconsistent fatty acid signature. In particular, sites with decentralized treatment tended to experience increased PUFA</w:t>
      </w:r>
      <w:r w:rsidR="00403324">
        <w:rPr>
          <w:rFonts w:ascii="Times New Roman" w:eastAsia="Times New Roman" w:hAnsi="Times New Roman" w:cs="Times New Roman"/>
          <w:sz w:val="24"/>
          <w:szCs w:val="24"/>
          <w:highlight w:val="white"/>
        </w:rPr>
        <w:t xml:space="preserve"> abundance</w:t>
      </w:r>
      <w:r>
        <w:rPr>
          <w:rFonts w:ascii="Times New Roman" w:eastAsia="Times New Roman" w:hAnsi="Times New Roman" w:cs="Times New Roman"/>
          <w:sz w:val="24"/>
          <w:szCs w:val="24"/>
          <w:highlight w:val="white"/>
        </w:rPr>
        <w:t xml:space="preserve">, especially 20-carbon EFA, abundance following the tourism season, which could provide necessary nutrition to higher trophic levels as they prepare to </w:t>
      </w:r>
      <w:commentRangeStart w:id="318"/>
      <w:r>
        <w:rPr>
          <w:rFonts w:ascii="Times New Roman" w:eastAsia="Times New Roman" w:hAnsi="Times New Roman" w:cs="Times New Roman"/>
          <w:sz w:val="24"/>
          <w:szCs w:val="24"/>
          <w:highlight w:val="white"/>
        </w:rPr>
        <w:t>overwinter</w:t>
      </w:r>
      <w:commentRangeEnd w:id="318"/>
      <w:r w:rsidR="00A96DC8">
        <w:rPr>
          <w:rStyle w:val="CommentReference"/>
        </w:rPr>
        <w:commentReference w:id="318"/>
      </w:r>
      <w:r>
        <w:rPr>
          <w:rFonts w:ascii="Times New Roman" w:eastAsia="Times New Roman" w:hAnsi="Times New Roman" w:cs="Times New Roman"/>
          <w:sz w:val="24"/>
          <w:szCs w:val="24"/>
          <w:highlight w:val="white"/>
        </w:rPr>
        <w:t xml:space="preserve">. </w:t>
      </w:r>
    </w:p>
    <w:p w14:paraId="0FA316C2" w14:textId="77777777" w:rsidR="00A7754D" w:rsidRDefault="00A7754D">
      <w:pPr>
        <w:widowControl w:val="0"/>
        <w:spacing w:line="240" w:lineRule="auto"/>
        <w:rPr>
          <w:rFonts w:ascii="Times New Roman" w:eastAsia="Times New Roman" w:hAnsi="Times New Roman" w:cs="Times New Roman"/>
          <w:sz w:val="24"/>
          <w:szCs w:val="24"/>
          <w:highlight w:val="white"/>
        </w:rPr>
      </w:pPr>
    </w:p>
    <w:p w14:paraId="7EACBCFB" w14:textId="5EC87D4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fatty acids, periphyton stoichiometric ratios tended to be lower at sites with centralized treatment, implying that sites with centralized treatment may actually have more nutritious periphyton. Unlike fatty acids, </w:t>
      </w:r>
      <w:r w:rsidR="00403324">
        <w:rPr>
          <w:rFonts w:ascii="Times New Roman" w:eastAsia="Times New Roman" w:hAnsi="Times New Roman" w:cs="Times New Roman"/>
          <w:sz w:val="24"/>
          <w:szCs w:val="24"/>
        </w:rPr>
        <w:t>periphyton</w:t>
      </w:r>
      <w:r>
        <w:rPr>
          <w:rFonts w:ascii="Times New Roman" w:eastAsia="Times New Roman" w:hAnsi="Times New Roman" w:cs="Times New Roman"/>
          <w:sz w:val="24"/>
          <w:szCs w:val="24"/>
        </w:rPr>
        <w:t xml:space="preserve"> stoichiometric ratios do not to map to community composition, and furthermore, periphyton stoichiometric ratios </w:t>
      </w:r>
      <w:r w:rsidR="00FD24F7">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be influenced by ambient water column nutrient concentrations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{"citationID":"yDkGTDS4","properties":{"formattedCitation":"(Frost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and Elser 2002)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production </w:t>
      </w:r>
      <w:r w:rsidR="00FD24F7">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extracellular matrices or mucilage tubes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{"citationID":"nOfJN0pY","properties":{"formattedCitation":"(Frost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et al. 2005)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commentRangeStart w:id="319"/>
      <w:r>
        <w:rPr>
          <w:rFonts w:ascii="Times New Roman" w:eastAsia="Times New Roman" w:hAnsi="Times New Roman" w:cs="Times New Roman"/>
          <w:sz w:val="24"/>
          <w:szCs w:val="24"/>
        </w:rPr>
        <w:t>taxon-specific uptake rates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{"citationID":"aD0G8HSX","properties":{"formattedCitation":"(Oleksy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(Oleksy et al. 2020)</w:t>
      </w:r>
      <w:r w:rsidR="00FD24F7">
        <w:rPr>
          <w:rFonts w:ascii="Times New Roman" w:eastAsia="Times New Roman" w:hAnsi="Times New Roman" w:cs="Times New Roman"/>
          <w:sz w:val="24"/>
          <w:szCs w:val="24"/>
        </w:rPr>
        <w:fldChar w:fldCharType="end"/>
      </w:r>
      <w:commentRangeEnd w:id="319"/>
      <w:r w:rsidR="009838E2">
        <w:rPr>
          <w:rStyle w:val="CommentReference"/>
        </w:rPr>
        <w:commentReference w:id="319"/>
      </w:r>
      <w:r>
        <w:rPr>
          <w:rFonts w:ascii="Times New Roman" w:eastAsia="Times New Roman" w:hAnsi="Times New Roman" w:cs="Times New Roman"/>
          <w:sz w:val="24"/>
          <w:szCs w:val="24"/>
        </w:rPr>
        <w:t xml:space="preserve">. Among each of the stoichiometric ratios considered, C:N ratios were the only ones that </w:t>
      </w:r>
      <w:del w:id="320" w:author="Hampton, Stephanie" w:date="2021-07-31T14:32:00Z">
        <w:r w:rsidDel="009838E2">
          <w:rPr>
            <w:rFonts w:ascii="Times New Roman" w:eastAsia="Times New Roman" w:hAnsi="Times New Roman" w:cs="Times New Roman"/>
            <w:sz w:val="24"/>
            <w:szCs w:val="24"/>
          </w:rPr>
          <w:delText>were different between</w:delText>
        </w:r>
      </w:del>
      <w:ins w:id="321" w:author="Hampton, Stephanie" w:date="2021-07-31T14:32:00Z">
        <w:r w:rsidR="009838E2">
          <w:rPr>
            <w:rFonts w:ascii="Times New Roman" w:eastAsia="Times New Roman" w:hAnsi="Times New Roman" w:cs="Times New Roman"/>
            <w:sz w:val="24"/>
            <w:szCs w:val="24"/>
          </w:rPr>
          <w:t>differed across</w:t>
        </w:r>
      </w:ins>
      <w:r>
        <w:rPr>
          <w:rFonts w:ascii="Times New Roman" w:eastAsia="Times New Roman" w:hAnsi="Times New Roman" w:cs="Times New Roman"/>
          <w:sz w:val="24"/>
          <w:szCs w:val="24"/>
        </w:rPr>
        <w:t xml:space="preserve"> locations and timepoints. The lack of differences between sites and timepoints for C:P and N:P ratios is not necessarily surprising, as phosphorus is usually a limiting element in oligotrophic Flathead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{"citationID":"rr7ZT7rt","properties":{"formattedCitation":"(Axler and Reuter 1996)","plainCitation":"(Axler and Reuter 1996)","noteIndex":0},"citationItems":[{"id":420,"uris":["http://zotero.org/users/2645460/items/QX6497MJ"],"uri":["http://zotero.org/users/2645460/items/QX6497MJ"],"itemData":{"id":420,"type":"article-journal","container-title":"Limnology and Oceanography","page":"659–671","source":"Google Scholar","title":"Nitrate uptake by phytoplankton and periphyton: Whole-lake enrichments and mesocosm-^ 1^ 5N experiments in an oligotrophic lake","title-short":"Nitrate uptake by phytoplankton and periphyton","volume":"41","author":[{"family":"Axler","given":"Richard P."},{"family":"Reuter","given":"John E."}],"issued":{"date-parts":[["1996"]]}}}],"schema":"https://github.com/citation-style-language/schema/raw/master/csl-citation.json"}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(Axler and Reuter 1996)</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Conversely, C:N ratios were significantly lower at sites with centralized treatment than those at sites with decentralized treatment</w:t>
      </w:r>
      <w:r w:rsidR="00FD24F7">
        <w:rPr>
          <w:rFonts w:ascii="Times New Roman" w:eastAsia="Times New Roman" w:hAnsi="Times New Roman" w:cs="Times New Roman"/>
          <w:sz w:val="24"/>
          <w:szCs w:val="24"/>
        </w:rPr>
        <w:t xml:space="preserve"> (Figure 7A)</w:t>
      </w:r>
      <w:r>
        <w:rPr>
          <w:rFonts w:ascii="Times New Roman" w:eastAsia="Times New Roman" w:hAnsi="Times New Roman" w:cs="Times New Roman"/>
          <w:sz w:val="24"/>
          <w:szCs w:val="24"/>
        </w:rPr>
        <w:t xml:space="preserve">. Mechanistically, </w:t>
      </w:r>
      <w:r w:rsidR="00580D1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difference in C:N likely stems from chlorophytes’ increased abundance at sites with centralized treatment, as chlorophytes, especially filamentous chlorophytes, tend to </w:t>
      </w:r>
      <w:commentRangeStart w:id="322"/>
      <w:r>
        <w:rPr>
          <w:rFonts w:ascii="Times New Roman" w:eastAsia="Times New Roman" w:hAnsi="Times New Roman" w:cs="Times New Roman"/>
          <w:sz w:val="24"/>
          <w:szCs w:val="24"/>
        </w:rPr>
        <w:t xml:space="preserve">more efficiently remove nitrogen from the water column relative to diatoms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{"citationID":"Fm7lGgeB","properties":{"formattedCitation":"(Oleksy et al. 2020; Vadeboncoeur et al. 2021)","plainCitation":"(Oleksy et al. 2020; Vadeboncoeur et al. 2021)","noteIndex":0},"citationItems":[{"id":4541,"uris":["http://zotero.org/users/2645460/items/58UF3MD9"],"uri":["http://zotero.org/users/2645460/items/58UF3MD9"],"itemData":{"id":4541,"type":"article-journal","abstract":"In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(Oleksy et al. 2020; Vadeboncoeur et al. 2021)</w:t>
      </w:r>
      <w:r w:rsidR="00E224A0">
        <w:rPr>
          <w:rFonts w:ascii="Times New Roman" w:eastAsia="Times New Roman" w:hAnsi="Times New Roman" w:cs="Times New Roman"/>
          <w:sz w:val="24"/>
          <w:szCs w:val="24"/>
        </w:rPr>
        <w:fldChar w:fldCharType="end"/>
      </w:r>
      <w:commentRangeEnd w:id="322"/>
      <w:r w:rsidR="009838E2">
        <w:rPr>
          <w:rStyle w:val="CommentReference"/>
        </w:rPr>
        <w:commentReference w:id="322"/>
      </w:r>
      <w:r>
        <w:rPr>
          <w:rFonts w:ascii="Times New Roman" w:eastAsia="Times New Roman" w:hAnsi="Times New Roman" w:cs="Times New Roman"/>
          <w:sz w:val="24"/>
          <w:szCs w:val="24"/>
        </w:rPr>
        <w:t xml:space="preserve">. </w:t>
      </w:r>
      <w:commentRangeStart w:id="323"/>
      <w:r>
        <w:rPr>
          <w:rFonts w:ascii="Times New Roman" w:eastAsia="Times New Roman" w:hAnsi="Times New Roman" w:cs="Times New Roman"/>
          <w:sz w:val="24"/>
          <w:szCs w:val="24"/>
        </w:rPr>
        <w:t xml:space="preserve">From the perspective of </w:t>
      </w:r>
      <w:r w:rsidR="00FD24F7">
        <w:rPr>
          <w:rFonts w:ascii="Times New Roman" w:eastAsia="Times New Roman" w:hAnsi="Times New Roman" w:cs="Times New Roman"/>
          <w:sz w:val="24"/>
          <w:szCs w:val="24"/>
        </w:rPr>
        <w:t xml:space="preserve">temporal deviation in </w:t>
      </w:r>
      <w:r>
        <w:rPr>
          <w:rFonts w:ascii="Times New Roman" w:eastAsia="Times New Roman" w:hAnsi="Times New Roman" w:cs="Times New Roman"/>
          <w:sz w:val="24"/>
          <w:szCs w:val="24"/>
        </w:rPr>
        <w:t>nutritional content</w:t>
      </w:r>
      <w:commentRangeEnd w:id="323"/>
      <w:r w:rsidR="009108D1">
        <w:rPr>
          <w:rStyle w:val="CommentReference"/>
        </w:rPr>
        <w:commentReference w:id="323"/>
      </w:r>
      <w:r>
        <w:rPr>
          <w:rFonts w:ascii="Times New Roman" w:eastAsia="Times New Roman" w:hAnsi="Times New Roman" w:cs="Times New Roman"/>
          <w:sz w:val="24"/>
          <w:szCs w:val="24"/>
        </w:rPr>
        <w:t xml:space="preserve">, stoichiometric ratios did not differ temporally. Rather, the combined results of our sewage </w:t>
      </w:r>
      <w:r>
        <w:rPr>
          <w:rFonts w:ascii="Times New Roman" w:eastAsia="Times New Roman" w:hAnsi="Times New Roman" w:cs="Times New Roman"/>
          <w:sz w:val="24"/>
          <w:szCs w:val="24"/>
        </w:rPr>
        <w:lastRenderedPageBreak/>
        <w:t>indicator, periphyton community composition, and stoichiometric data suggest that chlorophytes’ capacit</w:t>
      </w:r>
      <w:r w:rsidR="000C270C">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to efficiently </w:t>
      </w:r>
      <w:r w:rsidR="000C270C">
        <w:rPr>
          <w:rFonts w:ascii="Times New Roman" w:eastAsia="Times New Roman" w:hAnsi="Times New Roman" w:cs="Times New Roman"/>
          <w:sz w:val="24"/>
          <w:szCs w:val="24"/>
        </w:rPr>
        <w:t xml:space="preserve">uptake </w:t>
      </w:r>
      <w:r>
        <w:rPr>
          <w:rFonts w:ascii="Times New Roman" w:eastAsia="Times New Roman" w:hAnsi="Times New Roman" w:cs="Times New Roman"/>
          <w:sz w:val="24"/>
          <w:szCs w:val="24"/>
        </w:rPr>
        <w:t>nutrients mean</w:t>
      </w:r>
      <w:r w:rsidR="000C7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periphyton </w:t>
      </w:r>
      <w:r w:rsidR="00FD24F7">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 xml:space="preserve">consistent sources of nutrients, such </w:t>
      </w:r>
      <w:r w:rsidR="00FD24F7">
        <w:rPr>
          <w:rFonts w:ascii="Times New Roman" w:eastAsia="Times New Roman" w:hAnsi="Times New Roman" w:cs="Times New Roman"/>
          <w:sz w:val="24"/>
          <w:szCs w:val="24"/>
        </w:rPr>
        <w:t xml:space="preserve">as </w:t>
      </w:r>
      <w:ins w:id="324" w:author="Hampton, Stephanie" w:date="2021-07-31T14:35:00Z">
        <w:r w:rsidR="00DC0C6C">
          <w:rPr>
            <w:rFonts w:ascii="Times New Roman" w:eastAsia="Times New Roman" w:hAnsi="Times New Roman" w:cs="Times New Roman"/>
            <w:sz w:val="24"/>
            <w:szCs w:val="24"/>
          </w:rPr>
          <w:t xml:space="preserve">algal </w:t>
        </w:r>
      </w:ins>
      <w:r w:rsidR="00FD24F7">
        <w:rPr>
          <w:rFonts w:ascii="Times New Roman" w:eastAsia="Times New Roman" w:hAnsi="Times New Roman" w:cs="Times New Roman"/>
          <w:sz w:val="24"/>
          <w:szCs w:val="24"/>
        </w:rPr>
        <w:t xml:space="preserve">communities near </w:t>
      </w:r>
      <w:r>
        <w:rPr>
          <w:rFonts w:ascii="Times New Roman" w:eastAsia="Times New Roman" w:hAnsi="Times New Roman" w:cs="Times New Roman"/>
          <w:sz w:val="24"/>
          <w:szCs w:val="24"/>
        </w:rPr>
        <w:t xml:space="preserve">centralized wastewater </w:t>
      </w:r>
      <w:r w:rsidR="00FD24F7">
        <w:rPr>
          <w:rFonts w:ascii="Times New Roman" w:eastAsia="Times New Roman" w:hAnsi="Times New Roman" w:cs="Times New Roman"/>
          <w:sz w:val="24"/>
          <w:szCs w:val="24"/>
        </w:rPr>
        <w:t xml:space="preserve">treatment plants, </w:t>
      </w:r>
      <w:r>
        <w:rPr>
          <w:rFonts w:ascii="Times New Roman" w:eastAsia="Times New Roman" w:hAnsi="Times New Roman" w:cs="Times New Roman"/>
          <w:sz w:val="24"/>
          <w:szCs w:val="24"/>
        </w:rPr>
        <w:t xml:space="preserve">can </w:t>
      </w:r>
      <w:commentRangeStart w:id="325"/>
      <w:r>
        <w:rPr>
          <w:rFonts w:ascii="Times New Roman" w:eastAsia="Times New Roman" w:hAnsi="Times New Roman" w:cs="Times New Roman"/>
          <w:sz w:val="24"/>
          <w:szCs w:val="24"/>
        </w:rPr>
        <w:t xml:space="preserve">actually </w:t>
      </w:r>
      <w:commentRangeEnd w:id="325"/>
      <w:r w:rsidR="00DC0C6C">
        <w:rPr>
          <w:rStyle w:val="CommentReference"/>
        </w:rPr>
        <w:commentReference w:id="325"/>
      </w:r>
      <w:r>
        <w:rPr>
          <w:rFonts w:ascii="Times New Roman" w:eastAsia="Times New Roman" w:hAnsi="Times New Roman" w:cs="Times New Roman"/>
          <w:sz w:val="24"/>
          <w:szCs w:val="24"/>
        </w:rPr>
        <w:t xml:space="preserve">create nutritious periphyton assemblages. In contrast, the inconsistent sewage loading at sites </w:t>
      </w:r>
      <w:commentRangeStart w:id="326"/>
      <w:r>
        <w:rPr>
          <w:rFonts w:ascii="Times New Roman" w:eastAsia="Times New Roman" w:hAnsi="Times New Roman" w:cs="Times New Roman"/>
          <w:sz w:val="24"/>
          <w:szCs w:val="24"/>
        </w:rPr>
        <w:t xml:space="preserve">with decentralized treatment </w:t>
      </w:r>
      <w:r w:rsidR="00AD62C2">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create less nutritious periphyton assemblages at sites with decentralized treatment</w:t>
      </w:r>
      <w:commentRangeEnd w:id="326"/>
      <w:r w:rsidR="00DC0C6C">
        <w:rPr>
          <w:rStyle w:val="CommentReference"/>
        </w:rPr>
        <w:commentReference w:id="326"/>
      </w:r>
      <w:r>
        <w:rPr>
          <w:rFonts w:ascii="Times New Roman" w:eastAsia="Times New Roman" w:hAnsi="Times New Roman" w:cs="Times New Roman"/>
          <w:sz w:val="24"/>
          <w:szCs w:val="24"/>
        </w:rPr>
        <w:t xml:space="preserve">. </w:t>
      </w:r>
    </w:p>
    <w:p w14:paraId="43DAE557" w14:textId="77777777" w:rsidR="00A7754D" w:rsidRDefault="00A7754D">
      <w:pPr>
        <w:widowControl w:val="0"/>
        <w:spacing w:line="240" w:lineRule="auto"/>
        <w:rPr>
          <w:rFonts w:ascii="Times New Roman" w:eastAsia="Times New Roman" w:hAnsi="Times New Roman" w:cs="Times New Roman"/>
          <w:sz w:val="24"/>
          <w:szCs w:val="24"/>
        </w:rPr>
      </w:pPr>
    </w:p>
    <w:p w14:paraId="3F9D13B2" w14:textId="4155DE7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differences in periphyton fatty acids and stoichiometries appear to tell diverging narratives about periphyton nutritional content</w:t>
      </w:r>
      <w:r w:rsidR="000C7098">
        <w:rPr>
          <w:rFonts w:ascii="Times New Roman" w:eastAsia="Times New Roman" w:hAnsi="Times New Roman" w:cs="Times New Roman"/>
          <w:sz w:val="24"/>
          <w:szCs w:val="24"/>
        </w:rPr>
        <w:t xml:space="preserve"> in response to </w:t>
      </w:r>
      <w:proofErr w:type="spellStart"/>
      <w:r w:rsidR="000C7098">
        <w:rPr>
          <w:rFonts w:ascii="Times New Roman" w:eastAsia="Times New Roman" w:hAnsi="Times New Roman" w:cs="Times New Roman"/>
          <w:sz w:val="24"/>
          <w:szCs w:val="24"/>
        </w:rPr>
        <w:t>spatio</w:t>
      </w:r>
      <w:proofErr w:type="spellEnd"/>
      <w:r w:rsidR="000C7098">
        <w:rPr>
          <w:rFonts w:ascii="Times New Roman" w:eastAsia="Times New Roman" w:hAnsi="Times New Roman" w:cs="Times New Roman"/>
          <w:sz w:val="24"/>
          <w:szCs w:val="24"/>
        </w:rPr>
        <w:t>-temporally heterogeneous sewage loading</w:t>
      </w:r>
      <w:r>
        <w:rPr>
          <w:rFonts w:ascii="Times New Roman" w:eastAsia="Times New Roman" w:hAnsi="Times New Roman" w:cs="Times New Roman"/>
          <w:sz w:val="24"/>
          <w:szCs w:val="24"/>
        </w:rPr>
        <w:t xml:space="preserve">, each interpretation can be valid when considering which </w:t>
      </w:r>
      <w:r w:rsidR="00AD62C2">
        <w:rPr>
          <w:rFonts w:ascii="Times New Roman" w:eastAsia="Times New Roman" w:hAnsi="Times New Roman" w:cs="Times New Roman"/>
          <w:sz w:val="24"/>
          <w:szCs w:val="24"/>
        </w:rPr>
        <w:t>grazer guilds</w:t>
      </w:r>
      <w:r>
        <w:rPr>
          <w:rFonts w:ascii="Times New Roman" w:eastAsia="Times New Roman" w:hAnsi="Times New Roman" w:cs="Times New Roman"/>
          <w:sz w:val="24"/>
          <w:szCs w:val="24"/>
        </w:rPr>
        <w:t xml:space="preserve"> may be consuming the periphyton. Through a stoichiometric lens, our results suggest that sites near centralized wastewater treatment tended to have temporally consistent, low C:N periphyton that largely contained chlorophytes and diatoms. This periphyton assemblage may encourage generalist grazers capable of consuming filamentous taxa as well as detritivores capable of consuming decomposing filamentous strands. Because these low C:N ratios and periphyton community composition appear to remain consistent throughout a growing season, these resources are likely to be reliable resources </w:t>
      </w:r>
      <w:r w:rsidR="000C270C">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consumer guilds </w:t>
      </w:r>
      <w:r w:rsidR="00AD62C2">
        <w:rPr>
          <w:rFonts w:ascii="Times New Roman" w:eastAsia="Times New Roman" w:hAnsi="Times New Roman" w:cs="Times New Roman"/>
          <w:sz w:val="24"/>
          <w:szCs w:val="24"/>
        </w:rPr>
        <w:t>throughout</w:t>
      </w:r>
      <w:r>
        <w:rPr>
          <w:rFonts w:ascii="Times New Roman" w:eastAsia="Times New Roman" w:hAnsi="Times New Roman" w:cs="Times New Roman"/>
          <w:sz w:val="24"/>
          <w:szCs w:val="24"/>
        </w:rPr>
        <w:t xml:space="preserve"> a summer. </w:t>
      </w:r>
      <w:r w:rsidR="000C7098">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 a fatty acid lens, our results suggested that following the tourism season</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decentralized sites tended to have increased EFA</w:t>
      </w:r>
      <w:r w:rsidR="000C7098">
        <w:rPr>
          <w:rFonts w:ascii="Times New Roman" w:eastAsia="Times New Roman" w:hAnsi="Times New Roman" w:cs="Times New Roman"/>
          <w:sz w:val="24"/>
          <w:szCs w:val="24"/>
        </w:rPr>
        <w:t xml:space="preserve"> abundance</w:t>
      </w:r>
      <w:r>
        <w:rPr>
          <w:rFonts w:ascii="Times New Roman" w:eastAsia="Times New Roman" w:hAnsi="Times New Roman" w:cs="Times New Roman"/>
          <w:sz w:val="24"/>
          <w:szCs w:val="24"/>
        </w:rPr>
        <w:t>, particularly 20:5ω3, that was likely associated with increased diatom and decreased chlorophyte abundance. This periphyton assemblage may support grazers that require higher</w:t>
      </w:r>
      <w:r w:rsidR="00AD62C2">
        <w:rPr>
          <w:rFonts w:ascii="Times New Roman" w:eastAsia="Times New Roman" w:hAnsi="Times New Roman" w:cs="Times New Roman"/>
          <w:sz w:val="24"/>
          <w:szCs w:val="24"/>
        </w:rPr>
        <w:t xml:space="preserve"> order </w:t>
      </w:r>
      <w:r>
        <w:rPr>
          <w:rFonts w:ascii="Times New Roman" w:eastAsia="Times New Roman" w:hAnsi="Times New Roman" w:cs="Times New Roman"/>
          <w:sz w:val="24"/>
          <w:szCs w:val="24"/>
        </w:rPr>
        <w:t>PUFAs</w:t>
      </w:r>
      <w:r w:rsidR="00AD62C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which can be crucial for maintaining membrane fluidity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{"citationID":"xBJ3iP4r","properties":{"formattedCitation":"(Nichols et al. 1993)","plainCitation":"(Nichols et al. 1993)","noteIndex":0},"citationItems":[{"id":2665,"uris":["http://zotero.org/users/2645460/items/6XFALLHG"],"uri":["http://zotero.org/users/2645460/items/6XFALLHG"],"itemData":{"id":2665,"type":"article-journal","abstract":"Thirty eight strains of Antarctic bacteria were screened for the ability to produce polyunsaturated fatty acids(PUFA). Five strainscontainedeicosapentaenoicacid( 2 0 5 ~ 3in) the rangeoftraceto 3,3%oftotalfatty acids, and up to 1.4mg g-’dry weight. Thirteen strains produced polyunsaturatesincluding 18:206,18:3~3,18:4~a3nd 20:406 in the range of trace to 7.0% of total fatty acids. Although the data set is currently small, the proportion of Antarctic strains found to producePUFA’s is higherthan that found fortemperate marinebacteria (and is similar to that recorded for barophilic bacteria). This suggests that the Antarctic environment has naturally selected for bacterialstrainscapableof maintainingmembrane lipidfluidityby theproductionof PUFA. Theseresultshighlight the potential of Antarctic bacteria for possible considerationin the industrialproduction of PUFA. The fatty acid composition of Flectobacillus glomeratus is reported and discussed in relation to other closely related Antarctic flavobacteria. Fatty acid composition is also shown to represent an important chemotaxonomic tool to aid with the identification of Antarctic bacteria.","container-title":"Antarctic Science","DOI":"10.1017/S0954102093000215","ISSN":"0954-1020, 1365-2079","issue":"2","journalAbbreviation":"Antartic science","language":"en","page":"149-160","source":"DOI.org (Crossref)","title":"Polyunsaturated fatty acids in Antarctic bacteria","volume":"5","author":[{"family":"Nichols","given":"David S."},{"family":"Nichols","given":"Peter D."},{"family":"McMeekin","given":"Tom A."}],"issued":{"date-parts":[["1993",6]]}}}],"schema":"https://github.com/citation-style-language/schema/raw/master/csl-citation.json"}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(Nichols et al. 1993)</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as </w:t>
      </w:r>
      <w:r w:rsidR="000C270C">
        <w:rPr>
          <w:rFonts w:ascii="Times New Roman" w:eastAsia="Times New Roman" w:hAnsi="Times New Roman" w:cs="Times New Roman"/>
          <w:sz w:val="24"/>
          <w:szCs w:val="24"/>
        </w:rPr>
        <w:t>grazers</w:t>
      </w:r>
      <w:r>
        <w:rPr>
          <w:rFonts w:ascii="Times New Roman" w:eastAsia="Times New Roman" w:hAnsi="Times New Roman" w:cs="Times New Roman"/>
          <w:sz w:val="24"/>
          <w:szCs w:val="24"/>
        </w:rPr>
        <w:t xml:space="preserve"> prepare to overwinter. Because increased diatoms and 20:5ω3 tended to co-occur </w:t>
      </w:r>
      <w:r w:rsidR="00AD62C2">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decreased sewage indicator abundance, these resources</w:t>
      </w:r>
      <w:r w:rsidR="000C270C">
        <w:rPr>
          <w:rFonts w:ascii="Times New Roman" w:eastAsia="Times New Roman" w:hAnsi="Times New Roman" w:cs="Times New Roman"/>
          <w:sz w:val="24"/>
          <w:szCs w:val="24"/>
        </w:rPr>
        <w:t xml:space="preserve"> may be temporally </w:t>
      </w:r>
      <w:r>
        <w:rPr>
          <w:rFonts w:ascii="Times New Roman" w:eastAsia="Times New Roman" w:hAnsi="Times New Roman" w:cs="Times New Roman"/>
          <w:sz w:val="24"/>
          <w:szCs w:val="24"/>
        </w:rPr>
        <w:t>transient and potentially vulnerable to prolonged or enhanced sewage loading that could come about through an extended tourism season or increased lakeside development</w:t>
      </w:r>
      <w:r w:rsidR="000C7098">
        <w:rPr>
          <w:rFonts w:ascii="Times New Roman" w:eastAsia="Times New Roman" w:hAnsi="Times New Roman" w:cs="Times New Roman"/>
          <w:sz w:val="24"/>
          <w:szCs w:val="24"/>
        </w:rPr>
        <w:t xml:space="preserve"> with decentralized sewage </w:t>
      </w:r>
      <w:commentRangeStart w:id="327"/>
      <w:r w:rsidR="000C7098">
        <w:rPr>
          <w:rFonts w:ascii="Times New Roman" w:eastAsia="Times New Roman" w:hAnsi="Times New Roman" w:cs="Times New Roman"/>
          <w:sz w:val="24"/>
          <w:szCs w:val="24"/>
        </w:rPr>
        <w:t>treatment</w:t>
      </w:r>
      <w:commentRangeEnd w:id="327"/>
      <w:r w:rsidR="00DC0C6C">
        <w:rPr>
          <w:rStyle w:val="CommentReference"/>
        </w:rPr>
        <w:commentReference w:id="327"/>
      </w:r>
      <w:r>
        <w:rPr>
          <w:rFonts w:ascii="Times New Roman" w:eastAsia="Times New Roman" w:hAnsi="Times New Roman" w:cs="Times New Roman"/>
          <w:sz w:val="24"/>
          <w:szCs w:val="24"/>
        </w:rPr>
        <w:t xml:space="preserve">. </w:t>
      </w:r>
    </w:p>
    <w:p w14:paraId="08096C62" w14:textId="77777777" w:rsidR="00A7754D" w:rsidRDefault="00A7754D">
      <w:pPr>
        <w:widowControl w:val="0"/>
        <w:spacing w:line="240" w:lineRule="auto"/>
        <w:rPr>
          <w:rFonts w:ascii="Times New Roman" w:eastAsia="Times New Roman" w:hAnsi="Times New Roman" w:cs="Times New Roman"/>
          <w:sz w:val="24"/>
          <w:szCs w:val="24"/>
        </w:rPr>
      </w:pPr>
    </w:p>
    <w:p w14:paraId="6C8FA17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Conclusions</w:t>
      </w:r>
      <w:r>
        <w:rPr>
          <w:rFonts w:ascii="Times New Roman" w:eastAsia="Times New Roman" w:hAnsi="Times New Roman" w:cs="Times New Roman"/>
          <w:sz w:val="24"/>
          <w:szCs w:val="24"/>
        </w:rPr>
        <w:br/>
      </w:r>
    </w:p>
    <w:p w14:paraId="5D328FCC" w14:textId="51374C1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century, Flathead Lake’s watershed has experienced consistent growth in its permanent and seasonal human population</w:t>
      </w:r>
      <w:r w:rsidR="000C270C">
        <w:rPr>
          <w:rFonts w:ascii="Times New Roman" w:eastAsia="Times New Roman" w:hAnsi="Times New Roman" w:cs="Times New Roman"/>
          <w:sz w:val="24"/>
          <w:szCs w:val="24"/>
        </w:rPr>
        <w:t xml:space="preserve"> (U.S. Census 20</w:t>
      </w:r>
      <w:r w:rsidR="000C7098">
        <w:rPr>
          <w:rFonts w:ascii="Times New Roman" w:eastAsia="Times New Roman" w:hAnsi="Times New Roman" w:cs="Times New Roman"/>
          <w:sz w:val="24"/>
          <w:szCs w:val="24"/>
        </w:rPr>
        <w:t>19</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Although Flathead’s depth, volume, and short hydraulic residence time have likely aided in keeping the pelagic water</w:t>
      </w:r>
      <w:r w:rsidR="00AD62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oligotrophic</w:t>
      </w:r>
      <w:r w:rsidR="000C7098">
        <w:rPr>
          <w:rFonts w:ascii="Times New Roman" w:eastAsia="Times New Roman" w:hAnsi="Times New Roman" w:cs="Times New Roman"/>
          <w:sz w:val="24"/>
          <w:szCs w:val="24"/>
        </w:rPr>
        <w:t xml:space="preserve"> </w:t>
      </w:r>
      <w:r w:rsidR="000C7098">
        <w:rPr>
          <w:rFonts w:ascii="Times New Roman" w:eastAsia="Times New Roman" w:hAnsi="Times New Roman" w:cs="Times New Roman"/>
          <w:sz w:val="24"/>
          <w:szCs w:val="24"/>
        </w:rPr>
        <w:fldChar w:fldCharType="begin"/>
      </w:r>
      <w:r w:rsidR="000C7098">
        <w:rPr>
          <w:rFonts w:ascii="Times New Roman" w:eastAsia="Times New Roman" w:hAnsi="Times New Roman" w:cs="Times New Roman"/>
          <w:sz w:val="24"/>
          <w:szCs w:val="24"/>
        </w:rPr>
        <w:instrText xml:space="preserve"> ADDIN ZOTERO_ITEM CSL_CITATION {"citationID":"U3mwCcbx","properties":{"formattedCitation":"(Ellis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7098">
        <w:rPr>
          <w:rFonts w:ascii="Times New Roman" w:eastAsia="Times New Roman" w:hAnsi="Times New Roman" w:cs="Times New Roman"/>
          <w:sz w:val="24"/>
          <w:szCs w:val="24"/>
        </w:rPr>
        <w:fldChar w:fldCharType="separate"/>
      </w:r>
      <w:r w:rsidR="000C7098" w:rsidRPr="000C7098">
        <w:rPr>
          <w:rFonts w:ascii="Times New Roman" w:hAnsi="Times New Roman" w:cs="Times New Roman"/>
          <w:sz w:val="24"/>
        </w:rPr>
        <w:t>(Ellis et al. 2011)</w:t>
      </w:r>
      <w:r w:rsidR="000C70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are distinct signs of eutrophication in the nearshore, particularly near areas with larger human populations. While Flathead receives nutrients from multiple sources, </w:t>
      </w:r>
      <w:commentRangeStart w:id="328"/>
      <w:r>
        <w:rPr>
          <w:rFonts w:ascii="Times New Roman" w:eastAsia="Times New Roman" w:hAnsi="Times New Roman" w:cs="Times New Roman"/>
          <w:sz w:val="24"/>
          <w:szCs w:val="24"/>
        </w:rPr>
        <w:t>the repeated sampling of</w:t>
      </w:r>
      <w:commentRangeEnd w:id="328"/>
      <w:r w:rsidR="000E728F">
        <w:rPr>
          <w:rStyle w:val="CommentReference"/>
        </w:rPr>
        <w:commentReference w:id="328"/>
      </w:r>
      <w:r>
        <w:rPr>
          <w:rFonts w:ascii="Times New Roman" w:eastAsia="Times New Roman" w:hAnsi="Times New Roman" w:cs="Times New Roman"/>
          <w:sz w:val="24"/>
          <w:szCs w:val="24"/>
        </w:rPr>
        <w:t xml:space="preserve"> sewage specific indicators and co-located biological data throughout the lake implicate wastewater pollution as one of the nutrient sources. Our results corroborate previous work by Makepeace </w:t>
      </w:r>
      <w:r w:rsidR="00AD62C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demonstrating how hot spots and hot moments of sewage pollution</w:t>
      </w:r>
      <w:r w:rsidR="00AD62C2">
        <w:rPr>
          <w:rFonts w:ascii="Times New Roman" w:eastAsia="Times New Roman" w:hAnsi="Times New Roman" w:cs="Times New Roman"/>
          <w:sz w:val="24"/>
          <w:szCs w:val="24"/>
        </w:rPr>
        <w:t xml:space="preserve"> can occur within Flathead Lake’s nearshore</w:t>
      </w:r>
      <w:r>
        <w:rPr>
          <w:rFonts w:ascii="Times New Roman" w:eastAsia="Times New Roman" w:hAnsi="Times New Roman" w:cs="Times New Roman"/>
          <w:sz w:val="24"/>
          <w:szCs w:val="24"/>
        </w:rPr>
        <w:t xml:space="preserve">. Unlike previous studies, our work pairs human population, highly specific sewage indicator, </w:t>
      </w:r>
      <w:r w:rsidR="000C270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community composition, fatty acid, and stoichiometric data to understand how differences in human disturbance are associated with differences in </w:t>
      </w:r>
      <w:ins w:id="329" w:author="Hampton, Stephanie" w:date="2021-07-31T14:39:00Z">
        <w:r w:rsidR="0077470A">
          <w:rPr>
            <w:rFonts w:ascii="Times New Roman" w:eastAsia="Times New Roman" w:hAnsi="Times New Roman" w:cs="Times New Roman"/>
            <w:sz w:val="24"/>
            <w:szCs w:val="24"/>
          </w:rPr>
          <w:t xml:space="preserve">algal </w:t>
        </w:r>
      </w:ins>
      <w:r>
        <w:rPr>
          <w:rFonts w:ascii="Times New Roman" w:eastAsia="Times New Roman" w:hAnsi="Times New Roman" w:cs="Times New Roman"/>
          <w:sz w:val="24"/>
          <w:szCs w:val="24"/>
        </w:rPr>
        <w:t xml:space="preserve">community structure as well as nutrition available to the lake’s larger food web. While our data do not include higher trophic levels’ response to changing resources, our data do </w:t>
      </w:r>
      <w:del w:id="330" w:author="Hampton, Stephanie" w:date="2021-07-31T14:39:00Z">
        <w:r w:rsidDel="0077470A">
          <w:rPr>
            <w:rFonts w:ascii="Times New Roman" w:eastAsia="Times New Roman" w:hAnsi="Times New Roman" w:cs="Times New Roman"/>
            <w:sz w:val="24"/>
            <w:szCs w:val="24"/>
          </w:rPr>
          <w:delText xml:space="preserve">support </w:delText>
        </w:r>
      </w:del>
      <w:ins w:id="331" w:author="Hampton, Stephanie" w:date="2021-07-31T14:39:00Z">
        <w:r w:rsidR="0077470A">
          <w:rPr>
            <w:rFonts w:ascii="Times New Roman" w:eastAsia="Times New Roman" w:hAnsi="Times New Roman" w:cs="Times New Roman"/>
            <w:sz w:val="24"/>
            <w:szCs w:val="24"/>
          </w:rPr>
          <w:t>suggest</w:t>
        </w:r>
        <w:r w:rsidR="0077470A">
          <w:rPr>
            <w:rFonts w:ascii="Times New Roman" w:eastAsia="Times New Roman" w:hAnsi="Times New Roman" w:cs="Times New Roman"/>
            <w:sz w:val="24"/>
            <w:szCs w:val="24"/>
          </w:rPr>
          <w:t xml:space="preserve"> </w:t>
        </w:r>
      </w:ins>
      <w:del w:id="332" w:author="Hampton, Stephanie" w:date="2021-07-31T14:40:00Z">
        <w:r w:rsidDel="0077470A">
          <w:rPr>
            <w:rFonts w:ascii="Times New Roman" w:eastAsia="Times New Roman" w:hAnsi="Times New Roman" w:cs="Times New Roman"/>
            <w:sz w:val="24"/>
            <w:szCs w:val="24"/>
          </w:rPr>
          <w:delText xml:space="preserve">the idea </w:delText>
        </w:r>
      </w:del>
      <w:r>
        <w:rPr>
          <w:rFonts w:ascii="Times New Roman" w:eastAsia="Times New Roman" w:hAnsi="Times New Roman" w:cs="Times New Roman"/>
          <w:sz w:val="24"/>
          <w:szCs w:val="24"/>
        </w:rPr>
        <w:t xml:space="preserve">that grazing macroinvertebrate communities would need to respond </w:t>
      </w:r>
      <w:del w:id="333" w:author="Hampton, Stephanie" w:date="2021-07-31T14:40:00Z">
        <w:r w:rsidDel="0077470A">
          <w:rPr>
            <w:rFonts w:ascii="Times New Roman" w:eastAsia="Times New Roman" w:hAnsi="Times New Roman" w:cs="Times New Roman"/>
            <w:sz w:val="24"/>
            <w:szCs w:val="24"/>
          </w:rPr>
          <w:delText>somehow</w:delText>
        </w:r>
      </w:del>
      <w:ins w:id="334" w:author="Hampton, Stephanie" w:date="2021-07-31T14:40:00Z">
        <w:r w:rsidR="0077470A">
          <w:rPr>
            <w:rFonts w:ascii="Times New Roman" w:eastAsia="Times New Roman" w:hAnsi="Times New Roman" w:cs="Times New Roman"/>
            <w:sz w:val="24"/>
            <w:szCs w:val="24"/>
          </w:rPr>
          <w:t>in some substantial way</w:t>
        </w:r>
      </w:ins>
      <w:r>
        <w:rPr>
          <w:rFonts w:ascii="Times New Roman" w:eastAsia="Times New Roman" w:hAnsi="Times New Roman" w:cs="Times New Roman"/>
          <w:sz w:val="24"/>
          <w:szCs w:val="24"/>
        </w:rPr>
        <w:t xml:space="preserve">, either by migrating to where nutritious resources may be more abundant or altering community composition entirely to include more generalist or </w:t>
      </w:r>
      <w:proofErr w:type="spellStart"/>
      <w:r>
        <w:rPr>
          <w:rFonts w:ascii="Times New Roman" w:eastAsia="Times New Roman" w:hAnsi="Times New Roman" w:cs="Times New Roman"/>
          <w:sz w:val="24"/>
          <w:szCs w:val="24"/>
        </w:rPr>
        <w:t>detritivorous</w:t>
      </w:r>
      <w:proofErr w:type="spellEnd"/>
      <w:r>
        <w:rPr>
          <w:rFonts w:ascii="Times New Roman" w:eastAsia="Times New Roman" w:hAnsi="Times New Roman" w:cs="Times New Roman"/>
          <w:sz w:val="24"/>
          <w:szCs w:val="24"/>
        </w:rPr>
        <w:t xml:space="preserve"> grazers. In either event, our results suggest grazers</w:t>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requiring </w:t>
      </w:r>
      <w:r w:rsidR="00AD62C2">
        <w:rPr>
          <w:rFonts w:ascii="Times New Roman" w:eastAsia="Times New Roman" w:hAnsi="Times New Roman" w:cs="Times New Roman"/>
          <w:sz w:val="24"/>
          <w:szCs w:val="24"/>
        </w:rPr>
        <w:t>nutritio</w:t>
      </w:r>
      <w:r w:rsidR="000C270C">
        <w:rPr>
          <w:rFonts w:ascii="Times New Roman" w:eastAsia="Times New Roman" w:hAnsi="Times New Roman" w:cs="Times New Roman"/>
          <w:sz w:val="24"/>
          <w:szCs w:val="24"/>
        </w:rPr>
        <w:t xml:space="preserve">n from </w:t>
      </w:r>
      <w:r>
        <w:rPr>
          <w:rFonts w:ascii="Times New Roman" w:eastAsia="Times New Roman" w:hAnsi="Times New Roman" w:cs="Times New Roman"/>
          <w:sz w:val="24"/>
          <w:szCs w:val="24"/>
        </w:rPr>
        <w:t xml:space="preserve">diatom assemblages may be more vulnerable to increasing sewage pollution, especially in cases when tourism seasons may be extended or lakeside developments with decentralized sewage treatment increase in size. </w:t>
      </w:r>
    </w:p>
    <w:p w14:paraId="77C3743A" w14:textId="77777777" w:rsidR="00A7754D" w:rsidRDefault="00A7754D">
      <w:pPr>
        <w:widowControl w:val="0"/>
        <w:spacing w:line="240" w:lineRule="auto"/>
        <w:rPr>
          <w:rFonts w:ascii="Times New Roman" w:eastAsia="Times New Roman" w:hAnsi="Times New Roman" w:cs="Times New Roman"/>
          <w:i/>
          <w:sz w:val="24"/>
          <w:szCs w:val="24"/>
        </w:rPr>
      </w:pPr>
    </w:p>
    <w:p w14:paraId="204EBD3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Beyond Flathead: A case for increased nearshore monitoring</w:t>
      </w:r>
    </w:p>
    <w:p w14:paraId="07BDF9C5" w14:textId="77777777" w:rsidR="00A7754D" w:rsidRDefault="00A7754D">
      <w:pPr>
        <w:widowControl w:val="0"/>
        <w:spacing w:line="240" w:lineRule="auto"/>
        <w:rPr>
          <w:rFonts w:ascii="Times New Roman" w:eastAsia="Times New Roman" w:hAnsi="Times New Roman" w:cs="Times New Roman"/>
          <w:sz w:val="24"/>
          <w:szCs w:val="24"/>
        </w:rPr>
      </w:pPr>
    </w:p>
    <w:p w14:paraId="7076DA70" w14:textId="5C929B78" w:rsidR="00E224A0"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stress the importance of nearshore monitoring for detecting sewage inputs in large lakes. Flathead Lake’s pelagic is considered oligotrophic</w:t>
      </w:r>
      <w:r w:rsidR="000C270C">
        <w:rPr>
          <w:rFonts w:ascii="Times New Roman" w:eastAsia="Times New Roman" w:hAnsi="Times New Roman" w:cs="Times New Roman"/>
          <w:sz w:val="24"/>
          <w:szCs w:val="24"/>
        </w:rPr>
        <w:t xml:space="preserve">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{"citationID":"pqhT6mez","properties":{"formattedCitation":"(Ellis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(Ellis et al. 2011)</w:t>
      </w:r>
      <w:r w:rsidR="000C27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increased tourism and development along Flathead’s shoreline and within Flathead’s watershed may increase potential for eutrophication hot spots or hot moments within the nearshore. </w:t>
      </w:r>
      <w:r w:rsidRPr="0077470A">
        <w:rPr>
          <w:rFonts w:ascii="Times New Roman" w:eastAsia="Times New Roman" w:hAnsi="Times New Roman" w:cs="Times New Roman"/>
          <w:sz w:val="24"/>
          <w:szCs w:val="24"/>
          <w:highlight w:val="yellow"/>
          <w:rPrChange w:id="335" w:author="Hampton, Stephanie" w:date="2021-07-31T14:41:00Z">
            <w:rPr>
              <w:rFonts w:ascii="Times New Roman" w:eastAsia="Times New Roman" w:hAnsi="Times New Roman" w:cs="Times New Roman"/>
              <w:sz w:val="24"/>
              <w:szCs w:val="24"/>
            </w:rPr>
          </w:rPrChange>
        </w:rPr>
        <w:t>While</w:t>
      </w:r>
      <w:r>
        <w:rPr>
          <w:rFonts w:ascii="Times New Roman" w:eastAsia="Times New Roman" w:hAnsi="Times New Roman" w:cs="Times New Roman"/>
          <w:sz w:val="24"/>
          <w:szCs w:val="24"/>
        </w:rPr>
        <w:t xml:space="preserve"> pelagic samples are useful for describing the lake’s overall status, nearshore sampling</w:t>
      </w:r>
      <w:del w:id="336" w:author="Hampton, Stephanie" w:date="2021-07-31T14:41:00Z">
        <w:r w:rsidDel="0077470A">
          <w:rPr>
            <w:rFonts w:ascii="Times New Roman" w:eastAsia="Times New Roman" w:hAnsi="Times New Roman" w:cs="Times New Roman"/>
            <w:sz w:val="24"/>
            <w:szCs w:val="24"/>
          </w:rPr>
          <w:delText>s</w:delText>
        </w:r>
      </w:del>
      <w:r>
        <w:rPr>
          <w:rFonts w:ascii="Times New Roman" w:eastAsia="Times New Roman" w:hAnsi="Times New Roman" w:cs="Times New Roman"/>
          <w:sz w:val="24"/>
          <w:szCs w:val="24"/>
        </w:rPr>
        <w:t xml:space="preserve"> can aid managers in identifying pollution sources before the entire system is affected. </w:t>
      </w:r>
      <w:r w:rsidRPr="0077470A">
        <w:rPr>
          <w:rFonts w:ascii="Times New Roman" w:eastAsia="Times New Roman" w:hAnsi="Times New Roman" w:cs="Times New Roman"/>
          <w:sz w:val="24"/>
          <w:szCs w:val="24"/>
          <w:highlight w:val="yellow"/>
          <w:rPrChange w:id="337" w:author="Hampton, Stephanie" w:date="2021-07-31T14:41:00Z">
            <w:rPr>
              <w:rFonts w:ascii="Times New Roman" w:eastAsia="Times New Roman" w:hAnsi="Times New Roman" w:cs="Times New Roman"/>
              <w:sz w:val="24"/>
              <w:szCs w:val="24"/>
            </w:rPr>
          </w:rPrChange>
        </w:rPr>
        <w:t>While</w:t>
      </w:r>
      <w:r>
        <w:rPr>
          <w:rFonts w:ascii="Times New Roman" w:eastAsia="Times New Roman" w:hAnsi="Times New Roman" w:cs="Times New Roman"/>
          <w:sz w:val="24"/>
          <w:szCs w:val="24"/>
        </w:rPr>
        <w:t xml:space="preserve"> Flathead’s large volume, short hydraulic residence time, and lack of intense development throughout its basin likely buffer moments and areas of sewage pollution from affecting the larger system, once eutrophication of the pelagic has started, mitigation and restoration can be complex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{"citationID":"FcHPXacK","properties":{"formattedCitation":"(Jeppesen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(Jeppesen et al. 2005)</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require system-specific interventions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{"citationID":"9i5w3UAs","properties":{"formattedCitation":"(Jacoby et al. 1991)","plainCitation":"(Jacoby et al. 1991)","noteIndex":0},"citationItems":[{"id":3827,"uris":["http://zotero.org/users/2645460/items/74G9N4CD"],"uri":["http://zotero.org/users/2645460/items/74G9N4CD"],"itemData":{"id":3827,"type":"article-journal","container-title":"Lake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(Jacoby et al. 1991)</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long term strategies</w:t>
      </w:r>
      <w:r w:rsidR="00AD62C2">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fldChar w:fldCharType="begin"/>
      </w:r>
      <w:r w:rsidR="00AD62C2">
        <w:rPr>
          <w:rFonts w:ascii="Times New Roman" w:eastAsia="Times New Roman" w:hAnsi="Times New Roman" w:cs="Times New Roman"/>
          <w:sz w:val="24"/>
          <w:szCs w:val="24"/>
        </w:rPr>
        <w:instrText xml:space="preserve"> ADDIN ZOTERO_ITEM CSL_CITATION {"citationID":"3me14ndH","properties":{"formattedCitation":"(Tong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AD62C2">
        <w:rPr>
          <w:rFonts w:ascii="Times New Roman" w:eastAsia="Times New Roman" w:hAnsi="Times New Roman" w:cs="Times New Roman"/>
          <w:sz w:val="24"/>
          <w:szCs w:val="24"/>
        </w:rPr>
        <w:fldChar w:fldCharType="separate"/>
      </w:r>
      <w:r w:rsidR="00AD62C2" w:rsidRPr="00AD62C2">
        <w:rPr>
          <w:rFonts w:ascii="Times New Roman" w:hAnsi="Times New Roman" w:cs="Times New Roman"/>
          <w:sz w:val="24"/>
        </w:rPr>
        <w:t>(Tong et al. 2020)</w:t>
      </w:r>
      <w:r w:rsidR="00AD62C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Several other large, deep, oligotrophic lakes, such as Baikal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 </w:t>
      </w:r>
      <w:proofErr w:type="spellStart"/>
      <w:r>
        <w:rPr>
          <w:rFonts w:ascii="Times New Roman" w:eastAsia="Times New Roman" w:hAnsi="Times New Roman" w:cs="Times New Roman"/>
          <w:sz w:val="24"/>
          <w:szCs w:val="24"/>
        </w:rPr>
        <w:t>Bondarenko</w:t>
      </w:r>
      <w:proofErr w:type="spellEnd"/>
      <w:r>
        <w:rPr>
          <w:rFonts w:ascii="Times New Roman" w:eastAsia="Times New Roman" w:hAnsi="Times New Roman" w:cs="Times New Roman"/>
          <w:sz w:val="24"/>
          <w:szCs w:val="24"/>
        </w:rPr>
        <w:t xml:space="preserve"> et al. 2021; Meyer et al, Under Revision), Tahoe (</w:t>
      </w:r>
      <w:proofErr w:type="spellStart"/>
      <w:r>
        <w:rPr>
          <w:rFonts w:ascii="Times New Roman" w:eastAsia="Times New Roman" w:hAnsi="Times New Roman" w:cs="Times New Roman"/>
          <w:sz w:val="24"/>
          <w:szCs w:val="24"/>
        </w:rPr>
        <w:t>Njora</w:t>
      </w:r>
      <w:proofErr w:type="spellEnd"/>
      <w:r>
        <w:rPr>
          <w:rFonts w:ascii="Times New Roman" w:eastAsia="Times New Roman" w:hAnsi="Times New Roman" w:cs="Times New Roman"/>
          <w:sz w:val="24"/>
          <w:szCs w:val="24"/>
        </w:rPr>
        <w:t xml:space="preserve"> et al., 2019; Atkins et al., 2021), and Superior (</w:t>
      </w:r>
      <w:proofErr w:type="spellStart"/>
      <w:r>
        <w:rPr>
          <w:rFonts w:ascii="Times New Roman" w:eastAsia="Times New Roman" w:hAnsi="Times New Roman" w:cs="Times New Roman"/>
          <w:sz w:val="24"/>
          <w:szCs w:val="24"/>
        </w:rPr>
        <w:t>Camillieri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Ozerky</w:t>
      </w:r>
      <w:proofErr w:type="spellEnd"/>
      <w:r>
        <w:rPr>
          <w:rFonts w:ascii="Times New Roman" w:eastAsia="Times New Roman" w:hAnsi="Times New Roman" w:cs="Times New Roman"/>
          <w:sz w:val="24"/>
          <w:szCs w:val="24"/>
        </w:rPr>
        <w:t xml:space="preserve">, 2019), have likewise experienced localized eutrophication in the nearshore. </w:t>
      </w:r>
      <w:r w:rsidRPr="0077470A">
        <w:rPr>
          <w:rFonts w:ascii="Times New Roman" w:eastAsia="Times New Roman" w:hAnsi="Times New Roman" w:cs="Times New Roman"/>
          <w:sz w:val="24"/>
          <w:szCs w:val="24"/>
          <w:highlight w:val="yellow"/>
          <w:rPrChange w:id="338" w:author="Hampton, Stephanie" w:date="2021-07-31T14:42:00Z">
            <w:rPr>
              <w:rFonts w:ascii="Times New Roman" w:eastAsia="Times New Roman" w:hAnsi="Times New Roman" w:cs="Times New Roman"/>
              <w:sz w:val="24"/>
              <w:szCs w:val="24"/>
            </w:rPr>
          </w:rPrChange>
        </w:rPr>
        <w:t>While</w:t>
      </w:r>
      <w:r>
        <w:rPr>
          <w:rFonts w:ascii="Times New Roman" w:eastAsia="Times New Roman" w:hAnsi="Times New Roman" w:cs="Times New Roman"/>
          <w:sz w:val="24"/>
          <w:szCs w:val="24"/>
        </w:rPr>
        <w:t xml:space="preserve"> many of these cases implicated sewage as the source of increased nutrient concentrations and filamentous algal abundance, incorporating sewage specific indicators, such as PPCPs as well as branched- and odd-chain fatty acids, may be necessary to directly associate ecological consequences with sewage pollution. As observed in Flathead Lake, repeated PPCP sampling throughout the system has the potential to define areas and times of greatest concern, especially in areas where wastewater treatment infrastructure and temporal swings in human population may vary throughout a system. When human population and </w:t>
      </w:r>
      <w:r w:rsidRPr="0077470A">
        <w:rPr>
          <w:rFonts w:ascii="Times New Roman" w:eastAsia="Times New Roman" w:hAnsi="Times New Roman" w:cs="Times New Roman"/>
          <w:sz w:val="24"/>
          <w:szCs w:val="24"/>
          <w:highlight w:val="yellow"/>
          <w:rPrChange w:id="339" w:author="Hampton, Stephanie" w:date="2021-07-31T14:42:00Z">
            <w:rPr>
              <w:rFonts w:ascii="Times New Roman" w:eastAsia="Times New Roman" w:hAnsi="Times New Roman" w:cs="Times New Roman"/>
              <w:sz w:val="24"/>
              <w:szCs w:val="24"/>
            </w:rPr>
          </w:rPrChange>
        </w:rPr>
        <w:t>sewage indicator data are paired with co-located biological data,</w:t>
      </w:r>
      <w:r>
        <w:rPr>
          <w:rFonts w:ascii="Times New Roman" w:eastAsia="Times New Roman" w:hAnsi="Times New Roman" w:cs="Times New Roman"/>
          <w:sz w:val="24"/>
          <w:szCs w:val="24"/>
        </w:rPr>
        <w:t xml:space="preserve"> managers can better understand and mitigate ecological consequences before they occur throughout the entire lake. At regional and even national scales, </w:t>
      </w:r>
      <w:r w:rsidRPr="0077470A">
        <w:rPr>
          <w:rFonts w:ascii="Times New Roman" w:eastAsia="Times New Roman" w:hAnsi="Times New Roman" w:cs="Times New Roman"/>
          <w:sz w:val="24"/>
          <w:szCs w:val="24"/>
          <w:highlight w:val="yellow"/>
          <w:rPrChange w:id="340" w:author="Hampton, Stephanie" w:date="2021-07-31T14:42:00Z">
            <w:rPr>
              <w:rFonts w:ascii="Times New Roman" w:eastAsia="Times New Roman" w:hAnsi="Times New Roman" w:cs="Times New Roman"/>
              <w:sz w:val="24"/>
              <w:szCs w:val="24"/>
            </w:rPr>
          </w:rPrChange>
        </w:rPr>
        <w:t>co-located sewage indicator and biological data</w:t>
      </w:r>
      <w:r>
        <w:rPr>
          <w:rFonts w:ascii="Times New Roman" w:eastAsia="Times New Roman" w:hAnsi="Times New Roman" w:cs="Times New Roman"/>
          <w:sz w:val="24"/>
          <w:szCs w:val="24"/>
        </w:rPr>
        <w:t xml:space="preserve"> can be useful tools to synthesize ramifications of sewage pollution across systems and timescales, thereby enabling coordination between </w:t>
      </w:r>
      <w:commentRangeStart w:id="341"/>
      <w:r>
        <w:rPr>
          <w:rFonts w:ascii="Times New Roman" w:eastAsia="Times New Roman" w:hAnsi="Times New Roman" w:cs="Times New Roman"/>
          <w:sz w:val="24"/>
          <w:szCs w:val="24"/>
        </w:rPr>
        <w:t>national</w:t>
      </w:r>
      <w:commentRangeEnd w:id="341"/>
      <w:r w:rsidR="0077470A">
        <w:rPr>
          <w:rStyle w:val="CommentReference"/>
        </w:rPr>
        <w:commentReference w:id="341"/>
      </w:r>
      <w:r>
        <w:rPr>
          <w:rFonts w:ascii="Times New Roman" w:eastAsia="Times New Roman" w:hAnsi="Times New Roman" w:cs="Times New Roman"/>
          <w:sz w:val="24"/>
          <w:szCs w:val="24"/>
        </w:rPr>
        <w:t>, regional, and local monitoring and mitigation efforts.</w:t>
      </w:r>
    </w:p>
    <w:p w14:paraId="0E9E407F" w14:textId="77777777" w:rsidR="00E224A0" w:rsidRDefault="00E224A0">
      <w:pPr>
        <w:widowControl w:val="0"/>
        <w:spacing w:line="240" w:lineRule="auto"/>
        <w:rPr>
          <w:rFonts w:ascii="Times New Roman" w:eastAsia="Times New Roman" w:hAnsi="Times New Roman" w:cs="Times New Roman"/>
          <w:sz w:val="24"/>
          <w:szCs w:val="24"/>
        </w:rPr>
      </w:pPr>
    </w:p>
    <w:p w14:paraId="755742AF"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36B4A15"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References </w:t>
      </w:r>
    </w:p>
    <w:p w14:paraId="749FEFB6" w14:textId="77777777" w:rsidR="003B1E7C" w:rsidRDefault="003B1E7C">
      <w:pPr>
        <w:rPr>
          <w:rFonts w:ascii="Times New Roman" w:eastAsia="Times New Roman" w:hAnsi="Times New Roman" w:cs="Times New Roman"/>
          <w:b/>
          <w:sz w:val="24"/>
          <w:szCs w:val="24"/>
        </w:rPr>
      </w:pPr>
    </w:p>
    <w:p w14:paraId="12E167FC" w14:textId="77777777" w:rsidR="000C7098" w:rsidRDefault="003B1E7C" w:rsidP="000C7098">
      <w:pPr>
        <w:pStyle w:val="Bibliography"/>
      </w:pPr>
      <w:r>
        <w:rPr>
          <w:rFonts w:eastAsia="Times New Roman"/>
          <w:b/>
        </w:rPr>
        <w:fldChar w:fldCharType="begin"/>
      </w:r>
      <w:r w:rsidR="00071DF4">
        <w:rPr>
          <w:rFonts w:eastAsia="Times New Roman"/>
          <w:b/>
        </w:rPr>
        <w:instrText xml:space="preserve"> ADDIN ZOTERO_BIBL {"uncited":[],"omitted":[],"custom":[]} CSL_BIBLIOGRAPHY </w:instrText>
      </w:r>
      <w:r>
        <w:rPr>
          <w:rFonts w:eastAsia="Times New Roman"/>
          <w:b/>
        </w:rPr>
        <w:fldChar w:fldCharType="separate"/>
      </w:r>
      <w:r w:rsidR="000C7098">
        <w:t xml:space="preserve">Anderson, M. J. 2001. A new method for non-parametric multivariate analysis of variance. Austral Ecology </w:t>
      </w:r>
      <w:r w:rsidR="000C7098">
        <w:rPr>
          <w:b/>
          <w:bCs/>
        </w:rPr>
        <w:t>26</w:t>
      </w:r>
      <w:r w:rsidR="000C7098">
        <w:t>: 32–46. doi:10.1111/j.1442-9993.2001.01070.pp.x</w:t>
      </w:r>
    </w:p>
    <w:p w14:paraId="6C5EE5D7" w14:textId="77777777" w:rsidR="000C7098" w:rsidRDefault="000C7098" w:rsidP="000C7098">
      <w:pPr>
        <w:pStyle w:val="Bibliography"/>
      </w:pPr>
      <w:r>
        <w:t xml:space="preserve">Arnnok, P., R. R. Singh, R. Burakham, A. Pérez-Fuentetaja, and D. S. Aga. 2017. Selective Uptake and Bioaccumulation of Antidepressants in Fish from Effluent-Impacted Niagara River. Environ. Sci. Technol. </w:t>
      </w:r>
      <w:r>
        <w:rPr>
          <w:b/>
          <w:bCs/>
        </w:rPr>
        <w:t>51</w:t>
      </w:r>
      <w:r>
        <w:t>: 10652–10662. doi:10.1021/acs.est.7b02912</w:t>
      </w:r>
    </w:p>
    <w:p w14:paraId="0FA46B42" w14:textId="77777777" w:rsidR="000C7098" w:rsidRDefault="000C7098" w:rsidP="000C7098">
      <w:pPr>
        <w:pStyle w:val="Bibliography"/>
      </w:pPr>
      <w:r>
        <w:t>Atkins, K. S., S. H. Hackley, B. C. Allen, S. Watanabe, J. E. Reuter, and S. G. Schladow. 2021. Variability in periphyton community and biomass over 37 years in Lake Tahoe (CA-NV). Hydrobiologia. doi:10.1007/s10750-021-04533-w</w:t>
      </w:r>
    </w:p>
    <w:p w14:paraId="31B38A16" w14:textId="77777777" w:rsidR="000C7098" w:rsidRDefault="000C7098" w:rsidP="000C7098">
      <w:pPr>
        <w:pStyle w:val="Bibliography"/>
      </w:pPr>
      <w:r>
        <w:t xml:space="preserve">Axler, R. P., and J. E. Reuter. 1996. Nitrate uptake by phytoplankton and periphyton: Whole-lake enrichments and mesocosm-^ 1^ 5N experiments in an oligotrophic lake. Limnology and Oceanography </w:t>
      </w:r>
      <w:r>
        <w:rPr>
          <w:b/>
          <w:bCs/>
        </w:rPr>
        <w:t>41</w:t>
      </w:r>
      <w:r>
        <w:t>: 659–671.</w:t>
      </w:r>
    </w:p>
    <w:p w14:paraId="4FC52FEE" w14:textId="77777777" w:rsidR="000C7098" w:rsidRDefault="000C7098" w:rsidP="000C7098">
      <w:pPr>
        <w:pStyle w:val="Bibliography"/>
      </w:pPr>
      <w:r>
        <w:t>Azim, M. E., M. C. J. Verdegem, A. A. van Dam, and M. C. M. Beveridge. 2005. Periphyton: Ecology, Exploitation and Management, CABI.</w:t>
      </w:r>
    </w:p>
    <w:p w14:paraId="5ACC914E" w14:textId="77777777" w:rsidR="000C7098" w:rsidRDefault="000C7098" w:rsidP="000C7098">
      <w:pPr>
        <w:pStyle w:val="Bibliography"/>
      </w:pPr>
      <w:r>
        <w:t xml:space="preserve">Bai, X., and K. Acharya. 2017. Algae-mediated removal of selected pharmaceutical and personal care products (PPCPs) from Lake Mead water. Science of The Total Environment </w:t>
      </w:r>
      <w:r>
        <w:rPr>
          <w:b/>
          <w:bCs/>
        </w:rPr>
        <w:t>581–582</w:t>
      </w:r>
      <w:r>
        <w:t>: 734–740. doi:10.1016/j.scitotenv.2016.12.192</w:t>
      </w:r>
    </w:p>
    <w:p w14:paraId="74EF40FD" w14:textId="77777777" w:rsidR="000C7098" w:rsidRDefault="000C7098" w:rsidP="000C7098">
      <w:pPr>
        <w:pStyle w:val="Bibliography"/>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199D1A15" w14:textId="77777777" w:rsidR="000C7098" w:rsidRDefault="000C7098" w:rsidP="000C7098">
      <w:pPr>
        <w:pStyle w:val="Bibliography"/>
      </w:pPr>
      <w:r>
        <w:t>Biggs, B., and C. Kilroy. 2000. Stream periphyton monitoring manual. New Zealand Ministry for the Environment/NIWA.</w:t>
      </w:r>
    </w:p>
    <w:p w14:paraId="3AFE47F5" w14:textId="77777777" w:rsidR="000C7098" w:rsidRDefault="000C7098" w:rsidP="000C7098">
      <w:pPr>
        <w:pStyle w:val="Bibliography"/>
      </w:pPr>
      <w:r>
        <w:t xml:space="preserve">Bondarenko, N. A., I. V. Tomberg, A. A. Shirokaya, and others. 2021. Dolichospermum lemmermannii (Nostocales) bloom in world’s deepest Lake Baikal (East Siberia): </w:t>
      </w:r>
      <w:r>
        <w:lastRenderedPageBreak/>
        <w:t xml:space="preserve">abundance, toxicity and factors influencing growth. Limnology and Freshwater Biology </w:t>
      </w:r>
      <w:r>
        <w:rPr>
          <w:b/>
          <w:bCs/>
        </w:rPr>
        <w:t>1</w:t>
      </w:r>
      <w:r>
        <w:t>: 1101–1110. doi:10.31951/2658-3518-2021-A-1-1101</w:t>
      </w:r>
    </w:p>
    <w:p w14:paraId="481B61E9" w14:textId="77777777" w:rsidR="000C7098" w:rsidRDefault="000C7098" w:rsidP="000C7098">
      <w:pPr>
        <w:pStyle w:val="Bibliography"/>
      </w:pPr>
      <w:r>
        <w:t xml:space="preserve">Brodin, T., J. Fick, M. Jonsson, and J. Klaminder. 2013. Dilute Concentrations of a Psychiatric Drug Alter Behavior of Fish from Natural Populations. Science </w:t>
      </w:r>
      <w:r>
        <w:rPr>
          <w:b/>
          <w:bCs/>
        </w:rPr>
        <w:t>339</w:t>
      </w:r>
      <w:r>
        <w:t>: 814–815. doi:10.1126/science.1226850</w:t>
      </w:r>
    </w:p>
    <w:p w14:paraId="5D8814AA" w14:textId="77777777" w:rsidR="000C7098" w:rsidRDefault="000C7098" w:rsidP="000C7098">
      <w:pPr>
        <w:pStyle w:val="Bibliography"/>
      </w:pPr>
      <w:r>
        <w:t xml:space="preserve">Clarke, K. R. 1993. Non-parametric multivariate analyses of changes in community structure. Australian Journal of Ecology </w:t>
      </w:r>
      <w:r>
        <w:rPr>
          <w:b/>
          <w:bCs/>
        </w:rPr>
        <w:t>18</w:t>
      </w:r>
      <w:r>
        <w:t>: 117–143. doi:https://doi.org/10.1111/j.1442-9993.1993.tb00438.x</w:t>
      </w:r>
    </w:p>
    <w:p w14:paraId="488DA29C" w14:textId="77777777" w:rsidR="000C7098" w:rsidRDefault="000C7098" w:rsidP="000C7098">
      <w:pPr>
        <w:pStyle w:val="Bibliography"/>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7CA4273D" w14:textId="77777777" w:rsidR="000C7098" w:rsidRDefault="000C7098" w:rsidP="000C7098">
      <w:pPr>
        <w:pStyle w:val="Bibliography"/>
      </w:pPr>
      <w:r>
        <w:t>Dunnington, D. 2021. ggspatial: Spatial Data Framework for ggplot2,.</w:t>
      </w:r>
    </w:p>
    <w:p w14:paraId="408256EE" w14:textId="77777777" w:rsidR="000C7098" w:rsidRDefault="000C7098" w:rsidP="000C7098">
      <w:pPr>
        <w:pStyle w:val="Bibliography"/>
      </w:pPr>
      <w:r>
        <w:t xml:space="preserve">Edmondson, W. T. 1970. Phosphorus, Nitrogen, and Algae in Lake Washington after Diversion of Sewage. Science </w:t>
      </w:r>
      <w:r>
        <w:rPr>
          <w:b/>
          <w:bCs/>
        </w:rPr>
        <w:t>169</w:t>
      </w:r>
      <w:r>
        <w:t>: 690–691.</w:t>
      </w:r>
    </w:p>
    <w:p w14:paraId="634DC765" w14:textId="77777777" w:rsidR="000C7098" w:rsidRDefault="000C7098" w:rsidP="000C7098">
      <w:pPr>
        <w:pStyle w:val="Bibliography"/>
      </w:pPr>
      <w:r>
        <w:t xml:space="preserve">Ellis, B. K., J. A. Stanford, D. Goodman, and others. 2011. Long-term effects of a trophic cascade in a large lake ecosystem. Proceedings of the National Academy of Sciences </w:t>
      </w:r>
      <w:r>
        <w:rPr>
          <w:b/>
          <w:bCs/>
        </w:rPr>
        <w:t>108</w:t>
      </w:r>
      <w:r>
        <w:t>: 1070–1075. doi:10.1073/pnas.1013006108</w:t>
      </w:r>
    </w:p>
    <w:p w14:paraId="39E74CDA" w14:textId="77777777" w:rsidR="000C7098" w:rsidRDefault="000C7098" w:rsidP="000C7098">
      <w:pPr>
        <w:pStyle w:val="Bibliography"/>
      </w:pPr>
      <w:r>
        <w:t xml:space="preserve">Elser, J. J., T. Andersen, J. S. Baron, and others. 2009. Shifts in Lake N:P Stoichiometry and Nutrient Limitation Driven by Atmospheric Nitrogen Deposition. Science </w:t>
      </w:r>
      <w:r>
        <w:rPr>
          <w:b/>
          <w:bCs/>
        </w:rPr>
        <w:t>326</w:t>
      </w:r>
      <w:r>
        <w:t>: 835–837. doi:10.1126/science.1176199</w:t>
      </w:r>
    </w:p>
    <w:p w14:paraId="797C14E5" w14:textId="77777777" w:rsidR="000C7098" w:rsidRDefault="000C7098" w:rsidP="000C7098">
      <w:pPr>
        <w:pStyle w:val="Bibliography"/>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283A7CE5" w14:textId="77777777" w:rsidR="000C7098" w:rsidRDefault="000C7098" w:rsidP="000C7098">
      <w:pPr>
        <w:pStyle w:val="Bibliography"/>
      </w:pPr>
      <w:r>
        <w:lastRenderedPageBreak/>
        <w:t>Fink, P., L. Peters, and E. Von Elert. 2006. Stoichiometric mismatch between littoral invertebrates and their periphyton food. Archiv für Hydrobiologie 145–165. doi:10.1127/0003-9136/2006/0165-0145</w:t>
      </w:r>
    </w:p>
    <w:p w14:paraId="66D61FA7" w14:textId="77777777" w:rsidR="000C7098" w:rsidRDefault="000C7098" w:rsidP="000C7098">
      <w:pPr>
        <w:pStyle w:val="Bibliography"/>
      </w:pPr>
      <w:r>
        <w:t>Firke, S. 2020. janitor: Simple Tools for Examining and Cleaning Dirty Data,.</w:t>
      </w:r>
    </w:p>
    <w:p w14:paraId="3F8927EE" w14:textId="77777777" w:rsidR="000C7098" w:rsidRDefault="000C7098" w:rsidP="000C7098">
      <w:pPr>
        <w:pStyle w:val="Bibliography"/>
      </w:pPr>
      <w:r>
        <w:t>Fox, J., and S. Weisberg. 2019. An R Companion to Applied Regression, Third. Sage.</w:t>
      </w:r>
    </w:p>
    <w:p w14:paraId="0BCD9C46" w14:textId="77777777" w:rsidR="000C7098" w:rsidRDefault="000C7098" w:rsidP="000C7098">
      <w:pPr>
        <w:pStyle w:val="Bibliography"/>
      </w:pPr>
      <w:r>
        <w:t xml:space="preserve">Frost, P. C., and J. J. Elser. 2002. Effects of light and nutrients on the net accumulation and elemental composition of epilithon in boreal lakes. Freshwater Biology </w:t>
      </w:r>
      <w:r>
        <w:rPr>
          <w:b/>
          <w:bCs/>
        </w:rPr>
        <w:t>47</w:t>
      </w:r>
      <w:r>
        <w:t>: 173–183. doi:10.1046/j.1365-2427.2002.00796.x</w:t>
      </w:r>
    </w:p>
    <w:p w14:paraId="69F0CF7E" w14:textId="77777777" w:rsidR="000C7098" w:rsidRDefault="000C7098" w:rsidP="000C7098">
      <w:pPr>
        <w:pStyle w:val="Bibliography"/>
      </w:pPr>
      <w:r>
        <w:t xml:space="preserve">Frost, P. C., H. Hillebrand, and M. Kahlert. 2005. Low algal carbon content and its effect on the C : P stoichiometry of periphyton. Freshwater Biology </w:t>
      </w:r>
      <w:r>
        <w:rPr>
          <w:b/>
          <w:bCs/>
        </w:rPr>
        <w:t>50</w:t>
      </w:r>
      <w:r>
        <w:t>: 1800–1807. doi:10.1111/j.1365-2427.2005.01449.x</w:t>
      </w:r>
    </w:p>
    <w:p w14:paraId="5654F91A" w14:textId="77777777" w:rsidR="000C7098" w:rsidRDefault="000C7098" w:rsidP="000C7098">
      <w:pPr>
        <w:pStyle w:val="Bibliography"/>
      </w:pPr>
      <w:r>
        <w:t>Furlong, E. T., S. L. Werner, B. D. Anderson, and J. D. Cahill. 2008. Determination of human-health pharmaceuticals in filtered water by chemically modified styrene-divinylbenze resin-based solid-phase extraction and high-performance liquid chromatograph/mass spectrometry. Techniques and Methods 5-B5. Techniques and Methods 5-B5 US Geological Survey.</w:t>
      </w:r>
    </w:p>
    <w:p w14:paraId="14E53C9B" w14:textId="77777777" w:rsidR="000C7098" w:rsidRDefault="000C7098" w:rsidP="000C7098">
      <w:pPr>
        <w:pStyle w:val="Bibliography"/>
      </w:pPr>
      <w:r>
        <w:t>Gagolewski, M. 2020. R package stringi: Character string processing facilities,.</w:t>
      </w:r>
    </w:p>
    <w:p w14:paraId="3952B7D6" w14:textId="77777777" w:rsidR="000C7098" w:rsidRDefault="000C7098" w:rsidP="000C7098">
      <w:pPr>
        <w:pStyle w:val="Bibliography"/>
      </w:pPr>
      <w:r>
        <w:t xml:space="preserve">Galloway, A. W. E., and M. Winder. 2015. Partitioning the Relative Importance of Phylogeny and Environmental Conditions on Phytoplankton Fatty Acids. PLOS ONE </w:t>
      </w:r>
      <w:r>
        <w:rPr>
          <w:b/>
          <w:bCs/>
        </w:rPr>
        <w:t>10</w:t>
      </w:r>
      <w:r>
        <w:t>: e0130053. doi:10.1371/journal.pone.0130053</w:t>
      </w:r>
    </w:p>
    <w:p w14:paraId="3563690E" w14:textId="77777777" w:rsidR="000C7098" w:rsidRDefault="000C7098" w:rsidP="000C7098">
      <w:pPr>
        <w:pStyle w:val="Bibliography"/>
      </w:pPr>
      <w:r>
        <w:t>Garnier, S. 2018. viridis: Default Color Maps from “matplotlib,.”</w:t>
      </w:r>
    </w:p>
    <w:p w14:paraId="41C20F89" w14:textId="77777777" w:rsidR="000C7098" w:rsidRDefault="000C7098" w:rsidP="000C7098">
      <w:pPr>
        <w:pStyle w:val="Bibliography"/>
      </w:pPr>
      <w:r>
        <w:t xml:space="preserve">Gould, G. K., M. Liu, M. E. Barber, K. A. Cherkauer, P. R. Robichaud, and J. C. Adam. 2016. The effects of climate change and extreme wildfire events on runoff erosion over a mountain watershed. Journal of Hydrology </w:t>
      </w:r>
      <w:r>
        <w:rPr>
          <w:b/>
          <w:bCs/>
        </w:rPr>
        <w:t>536</w:t>
      </w:r>
      <w:r>
        <w:t>: 74–91. doi:10.1016/j.jhydrol.2016.02.025</w:t>
      </w:r>
    </w:p>
    <w:p w14:paraId="4CDABF41" w14:textId="77777777" w:rsidR="000C7098" w:rsidRDefault="000C7098" w:rsidP="000C7098">
      <w:pPr>
        <w:pStyle w:val="Bibliography"/>
      </w:pPr>
      <w:r>
        <w:lastRenderedPageBreak/>
        <w:t xml:space="preserve">Graham, M. D., R. D. Vinebrooke, and M. Turner. 2006. Coupling of boreal forests and lakes: Effects of conifer pollen on littoral communities. Limnology and Oceanography </w:t>
      </w:r>
      <w:r>
        <w:rPr>
          <w:b/>
          <w:bCs/>
        </w:rPr>
        <w:t>51</w:t>
      </w:r>
      <w:r>
        <w:t>: 1524–1529. doi:10.4319/lo.2006.51.3.1524</w:t>
      </w:r>
    </w:p>
    <w:p w14:paraId="7EE7FB33" w14:textId="77777777" w:rsidR="000C7098" w:rsidRDefault="000C7098" w:rsidP="000C7098">
      <w:pPr>
        <w:pStyle w:val="Bibliography"/>
      </w:pPr>
      <w:r>
        <w:t xml:space="preserve">Grolemund, G., and H. Wickham. 2011. Dates and Times Made Easy with lubridate. Journal of Statistical Software </w:t>
      </w:r>
      <w:r>
        <w:rPr>
          <w:b/>
          <w:bCs/>
        </w:rPr>
        <w:t>40</w:t>
      </w:r>
      <w:r>
        <w:t>: 1–25.</w:t>
      </w:r>
    </w:p>
    <w:p w14:paraId="249CC485" w14:textId="77777777" w:rsidR="000C7098" w:rsidRDefault="000C7098" w:rsidP="000C7098">
      <w:pPr>
        <w:pStyle w:val="Bibliography"/>
      </w:pPr>
      <w:r>
        <w:t xml:space="preserve">Hadwen, W. L., and S. E. Bunn. 2005. Food web responses to low-level nutrient and^ 1^ 5N-tracer additions in the littoral zone of an oligotrophic dune lake. Limnology and Oceanography </w:t>
      </w:r>
      <w:r>
        <w:rPr>
          <w:b/>
          <w:bCs/>
        </w:rPr>
        <w:t>50</w:t>
      </w:r>
      <w:r>
        <w:t>: 1096.</w:t>
      </w:r>
    </w:p>
    <w:p w14:paraId="2D2BF8DC" w14:textId="77777777" w:rsidR="000C7098" w:rsidRDefault="000C7098" w:rsidP="000C7098">
      <w:pPr>
        <w:pStyle w:val="Bibliography"/>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0AF6E1E6" w14:textId="77777777" w:rsidR="000C7098" w:rsidRDefault="000C7098" w:rsidP="000C7098">
      <w:pPr>
        <w:pStyle w:val="Bibliography"/>
      </w:pPr>
      <w:r>
        <w:t xml:space="preserve">Hillebrand, H., and U. Sommer. 1999. The nutrient stoichiometry of benthic microalgal growth: Redfield proportions are optimal. Limnology and Oceanography </w:t>
      </w:r>
      <w:r>
        <w:rPr>
          <w:b/>
          <w:bCs/>
        </w:rPr>
        <w:t>44</w:t>
      </w:r>
      <w:r>
        <w:t>: 440–446. doi:10.4319/lo.1999.44.2.0440</w:t>
      </w:r>
    </w:p>
    <w:p w14:paraId="3C44DD17" w14:textId="77777777" w:rsidR="000C7098" w:rsidRDefault="000C7098" w:rsidP="000C7098">
      <w:pPr>
        <w:pStyle w:val="Bibliography"/>
      </w:pPr>
      <w:r>
        <w:t xml:space="preserve">Hohner, A. K., K. Cawley, J. Oropeza, R. S. Summers, and F. L. Rosario-Ortiz. 2016. Drinking water treatment response following a Colorado wildfire. Water Research </w:t>
      </w:r>
      <w:r>
        <w:rPr>
          <w:b/>
          <w:bCs/>
        </w:rPr>
        <w:t>105</w:t>
      </w:r>
      <w:r>
        <w:t>: 187–198. doi:10.1016/j.watres.2016.08.034</w:t>
      </w:r>
    </w:p>
    <w:p w14:paraId="38E29F76" w14:textId="77777777" w:rsidR="000C7098" w:rsidRDefault="000C7098" w:rsidP="000C7098">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690C3F1E" w14:textId="77777777" w:rsidR="000C7098" w:rsidRDefault="000C7098" w:rsidP="000C7098">
      <w:pPr>
        <w:pStyle w:val="Bibliography"/>
      </w:pPr>
      <w:r>
        <w:t xml:space="preserve">Jacoby, J. M., D. D. Bouchard, and C. R. Patmont. 1991. Response of Periphyton to Nutrient Enrichment in Lake Chelan, WA. Lake and Reservoir Management </w:t>
      </w:r>
      <w:r>
        <w:rPr>
          <w:b/>
          <w:bCs/>
        </w:rPr>
        <w:t>7</w:t>
      </w:r>
      <w:r>
        <w:t>: 33–43. doi:10.1080/07438149109354252</w:t>
      </w:r>
    </w:p>
    <w:p w14:paraId="15DE4628" w14:textId="77777777" w:rsidR="000C7098" w:rsidRDefault="000C7098" w:rsidP="000C7098">
      <w:pPr>
        <w:pStyle w:val="Bibliography"/>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0B36215C" w14:textId="77777777" w:rsidR="000C7098" w:rsidRDefault="000C7098" w:rsidP="000C7098">
      <w:pPr>
        <w:pStyle w:val="Bibliography"/>
      </w:pPr>
      <w:r>
        <w:lastRenderedPageBreak/>
        <w:t xml:space="preserve">Kahlert, M., A. T. Hasselrot, H. Hillebrand, and K. Pettersson. 2002. Spatial and temporal variation in the biomass and nutrient status of epilithic algae in Lake Erken, Sweden. Freshwater Biology </w:t>
      </w:r>
      <w:r>
        <w:rPr>
          <w:b/>
          <w:bCs/>
        </w:rPr>
        <w:t>47</w:t>
      </w:r>
      <w:r>
        <w:t>: 1191–1215. doi:10.1046/j.1365-2427.2002.00844.x</w:t>
      </w:r>
    </w:p>
    <w:p w14:paraId="36AA7C12" w14:textId="77777777" w:rsidR="000C7098" w:rsidRDefault="000C7098" w:rsidP="000C7098">
      <w:pPr>
        <w:pStyle w:val="Bibliography"/>
      </w:pPr>
      <w:r>
        <w:t>Kassambara, A. 2019. ggpubr: “ggplot2” Based Publication Ready Plots,.</w:t>
      </w:r>
    </w:p>
    <w:p w14:paraId="45669A7A" w14:textId="77777777" w:rsidR="000C7098" w:rsidRDefault="000C7098" w:rsidP="000C7098">
      <w:pPr>
        <w:pStyle w:val="Bibliography"/>
      </w:pPr>
      <w:r>
        <w:t xml:space="preserve">Kelly, J. R., and R. E. Scheibling. 2012. Fatty acids as dietary tracers in benthic food webs. Marine Ecology Progress Series </w:t>
      </w:r>
      <w:r>
        <w:rPr>
          <w:b/>
          <w:bCs/>
        </w:rPr>
        <w:t>446</w:t>
      </w:r>
      <w:r>
        <w:t>: 1–22. doi:10.3354/meps09559</w:t>
      </w:r>
    </w:p>
    <w:p w14:paraId="0C410F4B" w14:textId="77777777" w:rsidR="000C7098" w:rsidRDefault="000C7098" w:rsidP="000C7098">
      <w:pPr>
        <w:pStyle w:val="Bibliography"/>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36F462F9" w14:textId="77777777" w:rsidR="000C7098" w:rsidRDefault="000C7098" w:rsidP="000C7098">
      <w:pPr>
        <w:pStyle w:val="Bibliography"/>
      </w:pPr>
      <w:r>
        <w:t xml:space="preserve">Langsrud, Ø. 2003. ANOVA for unbalanced data: Use Type II instead of Type III sums of squares. Statistics and Computing </w:t>
      </w:r>
      <w:r>
        <w:rPr>
          <w:b/>
          <w:bCs/>
        </w:rPr>
        <w:t>13</w:t>
      </w:r>
      <w:r>
        <w:t>: 163–167. doi:10.1023/A:1023260610025</w:t>
      </w:r>
    </w:p>
    <w:p w14:paraId="5885C32C" w14:textId="77777777" w:rsidR="000C7098" w:rsidRDefault="000C7098" w:rsidP="000C7098">
      <w:pPr>
        <w:pStyle w:val="Bibliography"/>
      </w:pPr>
      <w:r>
        <w:t xml:space="preserve">Lee, S. S., A. M. Paspalof, D. D. Snow, E. K. Richmond, E. J. Rosi-Marshall, and J. J. Kelly. 2016. Occurrence and Potential Biological Effects of Amphetamine on Stream Communities. Environmental Science &amp; Technology </w:t>
      </w:r>
      <w:r>
        <w:rPr>
          <w:b/>
          <w:bCs/>
        </w:rPr>
        <w:t>50</w:t>
      </w:r>
      <w:r>
        <w:t>: 9727–9735. doi:10.1021/acs.est.6b03717</w:t>
      </w:r>
    </w:p>
    <w:p w14:paraId="1E9D4B39" w14:textId="77777777" w:rsidR="000C7098" w:rsidRDefault="000C7098" w:rsidP="000C7098">
      <w:pPr>
        <w:pStyle w:val="Bibliography"/>
      </w:pPr>
      <w:r>
        <w:t>Makepeace, S., and B. Mladenich. 1996. Contribution of Nearshore Nutrient Loads to Flathead Lake.</w:t>
      </w:r>
    </w:p>
    <w:p w14:paraId="135B9430" w14:textId="77777777" w:rsidR="000C7098" w:rsidRDefault="000C7098" w:rsidP="000C7098">
      <w:pPr>
        <w:pStyle w:val="Bibliography"/>
      </w:pPr>
      <w:r>
        <w:t xml:space="preserve">Malison, R. L., B. K. Ellis, A. G. DelVecchia, and others. 2020. Remarkable anoxia tolerance by stoneflies from a floodplain aquifer. Ecology </w:t>
      </w:r>
      <w:r>
        <w:rPr>
          <w:b/>
          <w:bCs/>
        </w:rPr>
        <w:t>101</w:t>
      </w:r>
      <w:r>
        <w:t>: e03127. doi:10.1002/ecy.3127</w:t>
      </w:r>
    </w:p>
    <w:p w14:paraId="3B50BE0B" w14:textId="77777777" w:rsidR="000C7098" w:rsidRDefault="000C7098" w:rsidP="000C7098">
      <w:pPr>
        <w:pStyle w:val="Bibliography"/>
      </w:pPr>
      <w:r>
        <w:t xml:space="preserve">McCormick, P. V., and R. J. Stevenson. 1991. Mechanisms of Benthic Algal Succession in Lotic Environments. Ecology </w:t>
      </w:r>
      <w:r>
        <w:rPr>
          <w:b/>
          <w:bCs/>
        </w:rPr>
        <w:t>72</w:t>
      </w:r>
      <w:r>
        <w:t>: 1835–1848. doi:10.2307/1940982</w:t>
      </w:r>
    </w:p>
    <w:p w14:paraId="23978636" w14:textId="77777777" w:rsidR="000C7098" w:rsidRDefault="000C7098" w:rsidP="000C7098">
      <w:pPr>
        <w:pStyle w:val="Bibliography"/>
      </w:pPr>
      <w:r>
        <w:t xml:space="preserve">Meador, J. P., A. Yeh, G. Young, and E. P. Gallagher. 2016. Contaminants of emerging concern in a large temperate estuary. Environmental Pollution </w:t>
      </w:r>
      <w:r>
        <w:rPr>
          <w:b/>
          <w:bCs/>
        </w:rPr>
        <w:t>213</w:t>
      </w:r>
      <w:r>
        <w:t>: 254–267. doi:10.1016/j.envpol.2016.01.088</w:t>
      </w:r>
    </w:p>
    <w:p w14:paraId="070493C5" w14:textId="77777777" w:rsidR="000C7098" w:rsidRDefault="000C7098" w:rsidP="000C7098">
      <w:pPr>
        <w:pStyle w:val="Bibliography"/>
      </w:pPr>
      <w:r>
        <w:lastRenderedPageBreak/>
        <w:t xml:space="preserve">Messager, M. L., B. Lehner, G. Grill, I. Nedeva, and O. Schmitt. 2016. Estimating the volume and age of water stored in global lakes using a geo-statistical approach. Nature Communications </w:t>
      </w:r>
      <w:r>
        <w:rPr>
          <w:b/>
          <w:bCs/>
        </w:rPr>
        <w:t>7</w:t>
      </w:r>
      <w:r>
        <w:t>: 13603. doi:10.1038/ncomms13603</w:t>
      </w:r>
    </w:p>
    <w:p w14:paraId="55A5B159" w14:textId="77777777" w:rsidR="000C7098" w:rsidRDefault="000C7098" w:rsidP="000C7098">
      <w:pPr>
        <w:pStyle w:val="Bibliography"/>
      </w:pPr>
      <w:r>
        <w:t>Meyer, M. F., T. Ozersky, K. H. Woo, and others. Effects of spatially heterogeneous lakeside development on nearshore biotic communities in a large, deep, oligotrophic lake (Lake Baikal, Siberia).</w:t>
      </w:r>
    </w:p>
    <w:p w14:paraId="509199CB" w14:textId="77777777" w:rsidR="000C7098" w:rsidRDefault="000C7098" w:rsidP="000C7098">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7CC5E140" w14:textId="77777777" w:rsidR="000C7098" w:rsidRDefault="000C7098" w:rsidP="000C7098">
      <w:pPr>
        <w:pStyle w:val="Bibliography"/>
      </w:pPr>
      <w:r>
        <w:t xml:space="preserve">Moore, J. W., D. E. Schindler, M. D. Scheuerell, D. Smith, and J. Frodge. 2003. Lake eutrophication at the urban fringe, Seattle region, USA. AMBIO: A Journal of the Human Environment </w:t>
      </w:r>
      <w:r>
        <w:rPr>
          <w:b/>
          <w:bCs/>
        </w:rPr>
        <w:t>32</w:t>
      </w:r>
      <w:r>
        <w:t>: 13–18.</w:t>
      </w:r>
    </w:p>
    <w:p w14:paraId="4E5F52A7" w14:textId="77777777" w:rsidR="000C7098" w:rsidRDefault="000C7098" w:rsidP="000C7098">
      <w:pPr>
        <w:pStyle w:val="Bibliography"/>
      </w:pPr>
      <w:r>
        <w:t>Moran, P. W., S. E. Cox, S. S. Embrey, R. L. Huffman, T. D. Olsen, and S. C. Fradkin. 2012. Sources and Sinks of Nitrogen and Phosphorus in a Deep, Oligotrophic Lake, Lake Crescent, Olympic National Park, Washington. US Geological Survey.</w:t>
      </w:r>
    </w:p>
    <w:p w14:paraId="39F2BAFE" w14:textId="77777777" w:rsidR="000C7098" w:rsidRDefault="000C7098" w:rsidP="000C7098">
      <w:pPr>
        <w:pStyle w:val="Bibliography"/>
      </w:pPr>
      <w:r>
        <w:t xml:space="preserve">Naranjo, R. C., R. G. Niswonger, D. Smith, D. Rosenberry, and S. Chandra. 2019. Linkages between hydrology and seasonal variations of nutrients and periphyton in a large oligotrophic subalpine lake. Journal of Hydrology </w:t>
      </w:r>
      <w:r>
        <w:rPr>
          <w:b/>
          <w:bCs/>
        </w:rPr>
        <w:t>568</w:t>
      </w:r>
      <w:r>
        <w:t>: 877–890. doi:10.1016/J.JHYDROL.2018.11.033</w:t>
      </w:r>
    </w:p>
    <w:p w14:paraId="2FFC7273" w14:textId="77777777" w:rsidR="000C7098" w:rsidRDefault="000C7098" w:rsidP="000C7098">
      <w:pPr>
        <w:pStyle w:val="Bibliography"/>
      </w:pPr>
      <w:r>
        <w:t xml:space="preserve">Nichols, D. S., P. D. Nichols, and T. A. McMeekin. 1993. Polyunsaturated fatty acids in Antarctic bacteria. Antartic science </w:t>
      </w:r>
      <w:r>
        <w:rPr>
          <w:b/>
          <w:bCs/>
        </w:rPr>
        <w:t>5</w:t>
      </w:r>
      <w:r>
        <w:t>: 149–160. doi:10.1017/S0954102093000215</w:t>
      </w:r>
    </w:p>
    <w:p w14:paraId="02BF66E5" w14:textId="77777777" w:rsidR="000C7098" w:rsidRDefault="000C7098" w:rsidP="000C7098">
      <w:pPr>
        <w:pStyle w:val="Bibliography"/>
      </w:pPr>
      <w:r>
        <w:t>Oksanen, J., F. G. Blanchet, M. Friendly, and others. 2019. vegan: Community Ecology Package,.</w:t>
      </w:r>
    </w:p>
    <w:p w14:paraId="03DB0CC0" w14:textId="77777777" w:rsidR="000C7098" w:rsidRDefault="000C7098" w:rsidP="000C7098">
      <w:pPr>
        <w:pStyle w:val="Bibliography"/>
      </w:pPr>
      <w:r>
        <w:lastRenderedPageBreak/>
        <w:t xml:space="preserve">Oleksy, I. A., J. S. Baron, and W. S. Beck. 2020. Nutrients and warming alter mountain lake benthic algal structure and function. Freshwater Science </w:t>
      </w:r>
      <w:r>
        <w:rPr>
          <w:b/>
          <w:bCs/>
        </w:rPr>
        <w:t>40</w:t>
      </w:r>
      <w:r>
        <w:t>: 88–102. doi:10.1086/713068</w:t>
      </w:r>
    </w:p>
    <w:p w14:paraId="0584E604" w14:textId="77777777" w:rsidR="000C7098" w:rsidRDefault="000C7098" w:rsidP="000C7098">
      <w:pPr>
        <w:pStyle w:val="Bibliography"/>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5678DDC4" w14:textId="77777777" w:rsidR="000C7098" w:rsidRDefault="000C7098" w:rsidP="000C7098">
      <w:pPr>
        <w:pStyle w:val="Bibliography"/>
      </w:pPr>
      <w:r>
        <w:t xml:space="preserve">Pebesma, E. 2018. Simple Features for R: Standardized Support for Spatial Vector Data. The R Journal </w:t>
      </w:r>
      <w:r>
        <w:rPr>
          <w:b/>
          <w:bCs/>
        </w:rPr>
        <w:t>10</w:t>
      </w:r>
      <w:r>
        <w:t>: 439–446. doi:10.32614/RJ-2018-009</w:t>
      </w:r>
    </w:p>
    <w:p w14:paraId="75E08D3B" w14:textId="77777777" w:rsidR="000C7098" w:rsidRDefault="000C7098" w:rsidP="000C7098">
      <w:pPr>
        <w:pStyle w:val="Bibliography"/>
      </w:pPr>
      <w:r>
        <w:t xml:space="preserve">Powers, S. M., T. W. Bruulsema, T. P. Burt, and others. 2016. Long-term accumulation and transport of anthropogenic phosphorus in three river basins. Nature Geoscience </w:t>
      </w:r>
      <w:r>
        <w:rPr>
          <w:b/>
          <w:bCs/>
        </w:rPr>
        <w:t>9</w:t>
      </w:r>
      <w:r>
        <w:t>: 353–356. doi:10.1038/ngeo2693</w:t>
      </w:r>
    </w:p>
    <w:p w14:paraId="4297125C" w14:textId="77777777" w:rsidR="000C7098" w:rsidRDefault="000C7098" w:rsidP="000C7098">
      <w:pPr>
        <w:pStyle w:val="Bibliography"/>
      </w:pPr>
      <w:r>
        <w:t>R Core Team. 2019. R: A Language and Environment for Statistical Computing,.</w:t>
      </w:r>
    </w:p>
    <w:p w14:paraId="38A82C10" w14:textId="77777777" w:rsidR="000C7098" w:rsidRDefault="000C7098" w:rsidP="000C7098">
      <w:pPr>
        <w:pStyle w:val="Bibliography"/>
      </w:pPr>
      <w:r>
        <w:t xml:space="preserve">del Rey, Z. R., E. F. Granek, and B. A. Buckley. 2011. Expression of HSP70 in Mytilus californianus following exposure to caffeine. Ecotoxicology </w:t>
      </w:r>
      <w:r>
        <w:rPr>
          <w:b/>
          <w:bCs/>
        </w:rPr>
        <w:t>20</w:t>
      </w:r>
      <w:r>
        <w:t>: 855–861. doi:10.1007/s10646-011-0649-6</w:t>
      </w:r>
    </w:p>
    <w:p w14:paraId="26AF3715" w14:textId="77777777" w:rsidR="000C7098" w:rsidRDefault="000C7098" w:rsidP="000C7098">
      <w:pPr>
        <w:pStyle w:val="Bibliography"/>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2AE0EF3B" w14:textId="77777777" w:rsidR="000C7098" w:rsidRDefault="000C7098" w:rsidP="000C7098">
      <w:pPr>
        <w:pStyle w:val="Bibliography"/>
      </w:pPr>
      <w:r>
        <w:t xml:space="preserve">Rocchetta, I., M. Y. Pasquevich, H. Heras, M. del C. Ríos de Molina, and C. M. Luquet. 2014. Effects of sewage discharges on lipid and fatty acid composition of the Patagonian bivalve Diplodon chilensis. Marine Pollution Bulletin </w:t>
      </w:r>
      <w:r>
        <w:rPr>
          <w:b/>
          <w:bCs/>
        </w:rPr>
        <w:t>79</w:t>
      </w:r>
      <w:r>
        <w:t>: 211–219. doi:10.1016/j.marpolbul.2013.12.011</w:t>
      </w:r>
    </w:p>
    <w:p w14:paraId="124672AB" w14:textId="77777777" w:rsidR="000C7098" w:rsidRDefault="000C7098" w:rsidP="000C7098">
      <w:pPr>
        <w:pStyle w:val="Bibliography"/>
      </w:pPr>
      <w:r>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33A9C17F" w14:textId="77777777" w:rsidR="000C7098" w:rsidRDefault="000C7098" w:rsidP="000C7098">
      <w:pPr>
        <w:pStyle w:val="Bibliography"/>
      </w:pPr>
      <w:r>
        <w:lastRenderedPageBreak/>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1270E188" w14:textId="77777777" w:rsidR="000C7098" w:rsidRDefault="000C7098" w:rsidP="000C7098">
      <w:pPr>
        <w:pStyle w:val="Bibliography"/>
      </w:pPr>
      <w:r>
        <w:t xml:space="preserve">Rosi-Marshall, E. J., and T. V. Royer. 2012. Pharmaceutical Compounds and Ecosystem Function: An Emerging Research Challenge for Aquatic Ecologists. Ecosystems </w:t>
      </w:r>
      <w:r>
        <w:rPr>
          <w:b/>
          <w:bCs/>
        </w:rPr>
        <w:t>15</w:t>
      </w:r>
      <w:r>
        <w:t>: 867–880. doi:10.1007/s10021-012-9553-z</w:t>
      </w:r>
    </w:p>
    <w:p w14:paraId="0F88E152" w14:textId="77777777" w:rsidR="000C7098" w:rsidRDefault="000C7098" w:rsidP="000C7098">
      <w:pPr>
        <w:pStyle w:val="Bibliography"/>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1138C223" w14:textId="77777777" w:rsidR="000C7098" w:rsidRDefault="000C7098" w:rsidP="000C7098">
      <w:pPr>
        <w:pStyle w:val="Bibliography"/>
      </w:pPr>
      <w:r>
        <w:t xml:space="preserve">Seguel, C. G., S. M. Mudge, C. Salgado, and M. Toledo. 2001. Tracing Sewage in the Marine Environment: altered signatures in Concepción Bay, Chile. Water Research </w:t>
      </w:r>
      <w:r>
        <w:rPr>
          <w:b/>
          <w:bCs/>
        </w:rPr>
        <w:t>35</w:t>
      </w:r>
      <w:r>
        <w:t>: 4166–4174. doi:10.1016/S0043-1354(01)00146-4</w:t>
      </w:r>
    </w:p>
    <w:p w14:paraId="497C66CC" w14:textId="77777777" w:rsidR="000C7098" w:rsidRDefault="000C7098" w:rsidP="000C7098">
      <w:pPr>
        <w:pStyle w:val="Bibliography"/>
      </w:pPr>
      <w:r>
        <w:t>Slowikowski, K. 2019. ggrepel: Automatically Position Non-Overlapping Text Labels with “ggplot2,.”</w:t>
      </w:r>
    </w:p>
    <w:p w14:paraId="44806EC9" w14:textId="77777777" w:rsidR="000C7098" w:rsidRDefault="000C7098" w:rsidP="000C7098">
      <w:pPr>
        <w:pStyle w:val="Bibliography"/>
      </w:pPr>
      <w:r>
        <w:t xml:space="preserve">Sommer, U., R. Adrian, L. De Senerpont Domis, and others. 2012. Beyond the Plankton Ecology Group (PEG) Model: Mechanisms Driving Plankton Succession. Annual Review of Ecology, Evolution, and Systematics </w:t>
      </w:r>
      <w:r>
        <w:rPr>
          <w:b/>
          <w:bCs/>
        </w:rPr>
        <w:t>43</w:t>
      </w:r>
      <w:r>
        <w:t>: 429–448. doi:10.1146/annurev-ecolsys-110411-160251</w:t>
      </w:r>
    </w:p>
    <w:p w14:paraId="0E26E439" w14:textId="77777777" w:rsidR="000C7098" w:rsidRDefault="000C7098" w:rsidP="000C7098">
      <w:pPr>
        <w:pStyle w:val="Bibliography"/>
      </w:pPr>
      <w:r>
        <w:t xml:space="preserve">Sommer, U., Z. Maciej Gleiwicz, W. Lampert, and A. Duncan. 1986. The PEG-model of seasonal succession of planktonic events in fresh waters. Archiv Fur Hydrobiologie </w:t>
      </w:r>
      <w:r>
        <w:rPr>
          <w:b/>
          <w:bCs/>
        </w:rPr>
        <w:t>106</w:t>
      </w:r>
      <w:r>
        <w:t>: 433–471.</w:t>
      </w:r>
    </w:p>
    <w:p w14:paraId="050E11F6" w14:textId="77777777" w:rsidR="000C7098" w:rsidRDefault="000C7098" w:rsidP="000C7098">
      <w:pPr>
        <w:pStyle w:val="Bibliography"/>
      </w:pPr>
      <w:r>
        <w:t>South, A. 2017. rnaturalearth: World Map Data from Natural Earth,.</w:t>
      </w:r>
    </w:p>
    <w:p w14:paraId="07D3C723" w14:textId="77777777" w:rsidR="000C7098" w:rsidRDefault="000C7098" w:rsidP="000C7098">
      <w:pPr>
        <w:pStyle w:val="Bibliography"/>
      </w:pPr>
      <w:r>
        <w:t xml:space="preserve">Stanford, J. A., B. K. Ellis, D. G. Carr, G. C. Poole, J. A. Craft, and D. W. Chess. 1994a. Diagnostic Analysis of Annual Phosphorus Loading and Pelagic Primary Production in </w:t>
      </w:r>
      <w:r>
        <w:lastRenderedPageBreak/>
        <w:t>Flathead Lake, Montana. FLBS Open File Report 132-94. FLBS Open File Report 132-94.</w:t>
      </w:r>
    </w:p>
    <w:p w14:paraId="628B491A" w14:textId="77777777" w:rsidR="000C7098" w:rsidRDefault="000C7098" w:rsidP="000C7098">
      <w:pPr>
        <w:pStyle w:val="Bibliography"/>
      </w:pPr>
      <w:r>
        <w:t>Stanford, J. A., T. J. Stuart, and B. K. Ellis. 1983. Limnology of Flathead Lake. Flathead River Basin Environmental Impact Study Open File Report 076-83. Open File Report 076-83 U.S. Environmental Protection Agency.</w:t>
      </w:r>
    </w:p>
    <w:p w14:paraId="14805DEA" w14:textId="77777777" w:rsidR="000C7098" w:rsidRDefault="000C7098" w:rsidP="000C7098">
      <w:pPr>
        <w:pStyle w:val="Bibliography"/>
      </w:pPr>
      <w:r>
        <w:t xml:space="preserve">Stanford, J. A., J. V. Ward, and B. K. Ellis. 1994b. 14 - Ecology of the Alluvial Aquifers of the Flathead River, Montana, p. 367–390. </w:t>
      </w:r>
      <w:r>
        <w:rPr>
          <w:i/>
          <w:iCs/>
        </w:rPr>
        <w:t>In</w:t>
      </w:r>
      <w:r>
        <w:t xml:space="preserve"> J. Gibert, D.L. Danielopol, and J.A. Stanford [eds.], Groundwater Ecology. Academic Press.</w:t>
      </w:r>
    </w:p>
    <w:p w14:paraId="1B9F89F7" w14:textId="77777777" w:rsidR="000C7098" w:rsidRDefault="000C7098" w:rsidP="000C7098">
      <w:pPr>
        <w:pStyle w:val="Bibliography"/>
      </w:pPr>
      <w:r>
        <w:t>Stevenson, R. J., M. L. Bothwell, and R. L. Lowe, eds. 1996. Algal Ecology: Freshwater Benthic Ecosystem, Academic Press.</w:t>
      </w:r>
    </w:p>
    <w:p w14:paraId="527C85CC" w14:textId="77777777" w:rsidR="000C7098" w:rsidRDefault="000C7098" w:rsidP="000C7098">
      <w:pPr>
        <w:pStyle w:val="Bibliography"/>
      </w:pPr>
      <w:r>
        <w:t>Stewart, K. W. 2002. Nymphs of North American Stonefly Genera, 2nd edition. The Caddis Press.</w:t>
      </w:r>
    </w:p>
    <w:p w14:paraId="0E25BE60" w14:textId="77777777" w:rsidR="000C7098" w:rsidRDefault="000C7098" w:rsidP="000C7098">
      <w:pPr>
        <w:pStyle w:val="Bibliography"/>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5905257E" w14:textId="77777777" w:rsidR="000C7098" w:rsidRDefault="000C7098" w:rsidP="000C7098">
      <w:pPr>
        <w:pStyle w:val="Bibliography"/>
      </w:pPr>
      <w:r>
        <w:t>Tappenbeck, T. H., and B. K. Ellis. 2010. Assessment of Groundwater Pollutants and Contaminants in the Shallow Aquifer of the Flathead Valley, Kalispell, Montana: Phase I. FLBS Report 206-10. FLBS Report 206-10 Flathead Basin Commission.</w:t>
      </w:r>
    </w:p>
    <w:p w14:paraId="357C2A97" w14:textId="77777777" w:rsidR="000C7098" w:rsidRDefault="000C7098" w:rsidP="000C7098">
      <w:pPr>
        <w:pStyle w:val="Bibliography"/>
      </w:pPr>
      <w:r>
        <w:t>Tappenbeck, T. H., and B. K. Ellis. 2011. Assessment of Groundwater Pollutants and Contaminants in the Shallow Aquifer of Flathead Valley, Kalispell, Montana: Phase II. FLCS Report 207-11. FLCS Report 207-11 Flathead Basin Commission.</w:t>
      </w:r>
    </w:p>
    <w:p w14:paraId="777AB832" w14:textId="77777777" w:rsidR="000C7098" w:rsidRDefault="000C7098" w:rsidP="000C7098">
      <w:pPr>
        <w:pStyle w:val="Bibliography"/>
      </w:pPr>
      <w:r>
        <w:t>Timoshkin, O. A., M. V. Moore, N. N. Kulikova, and others. 2018. Groundwater contamination by sewage causes benthic algal outbreaks in the littoral zone of Lake Baikal (East Siberia). Journal of Great Lakes Research. doi:10.1016/j.jglr.2018.01.008</w:t>
      </w:r>
    </w:p>
    <w:p w14:paraId="39F95219" w14:textId="77777777" w:rsidR="000C7098" w:rsidRDefault="000C7098" w:rsidP="000C7098">
      <w:pPr>
        <w:pStyle w:val="Bibliography"/>
      </w:pPr>
      <w:r>
        <w:lastRenderedPageBreak/>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2CCF4D58" w14:textId="77777777" w:rsidR="000C7098" w:rsidRDefault="000C7098" w:rsidP="000C7098">
      <w:pPr>
        <w:pStyle w:val="Bibliography"/>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27D6EEA7" w14:textId="77777777" w:rsidR="000C7098" w:rsidRDefault="000C7098" w:rsidP="000C7098">
      <w:pPr>
        <w:pStyle w:val="Bibliography"/>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7B8E53A8" w14:textId="77777777" w:rsidR="000C7098" w:rsidRDefault="000C7098" w:rsidP="000C7098">
      <w:pPr>
        <w:pStyle w:val="Bibliography"/>
      </w:pPr>
      <w:r>
        <w:t>Vadeboncoeur, Y., M. V. Moore, S. D. Stewart, and others. 2021. Blue Waters, Green Bottoms: Benthic Filamentous Algal Blooms Are an Emerging Threat to Clear Lakes Worldwide. BioScience. doi:10.1093/biosci/biab049</w:t>
      </w:r>
    </w:p>
    <w:p w14:paraId="1E2C4FD1" w14:textId="77777777" w:rsidR="000C7098" w:rsidRDefault="000C7098" w:rsidP="000C7098">
      <w:pPr>
        <w:pStyle w:val="Bibliography"/>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24FEBB1A" w14:textId="77777777" w:rsidR="000C7098" w:rsidRDefault="000C7098" w:rsidP="000C7098">
      <w:pPr>
        <w:pStyle w:val="Bibliography"/>
      </w:pPr>
      <w:r>
        <w:t xml:space="preserve">Wickham, H., M. Averick, J. Bryan, and others. 2019. Welcome to the tidyverse. Journal of Open Source Software </w:t>
      </w:r>
      <w:r>
        <w:rPr>
          <w:b/>
          <w:bCs/>
        </w:rPr>
        <w:t>4</w:t>
      </w:r>
      <w:r>
        <w:t>: 1686. doi:10.21105/joss.01686</w:t>
      </w:r>
    </w:p>
    <w:p w14:paraId="5B5C946F" w14:textId="77777777" w:rsidR="000C7098" w:rsidRDefault="000C7098" w:rsidP="000C7098">
      <w:pPr>
        <w:pStyle w:val="Bibliography"/>
      </w:pPr>
      <w:r>
        <w:t>Wilke, C. O. 2019. cowplot: Streamlined Plot Theme and Plot Annotations for “ggplot2,.”</w:t>
      </w:r>
    </w:p>
    <w:p w14:paraId="09B744D0" w14:textId="77777777" w:rsidR="000C7098" w:rsidRDefault="000C7098" w:rsidP="000C7098">
      <w:pPr>
        <w:pStyle w:val="Bibliography"/>
      </w:pPr>
      <w:r>
        <w:t xml:space="preserve">Withers, P. J., P. Jordan, L. May, H. P. Jarvie, and N. E. Deal. 2014. Do septic tank systems pose a hidden threat to water quality? Frontiers in Ecology and the Environment </w:t>
      </w:r>
      <w:r>
        <w:rPr>
          <w:b/>
          <w:bCs/>
        </w:rPr>
        <w:t>12</w:t>
      </w:r>
      <w:r>
        <w:t>: 123–130. doi:10.1890/130131</w:t>
      </w:r>
    </w:p>
    <w:p w14:paraId="56D794E9" w14:textId="77777777" w:rsidR="000C7098" w:rsidRDefault="000C7098" w:rsidP="000C7098">
      <w:pPr>
        <w:pStyle w:val="Bibliography"/>
      </w:pPr>
      <w:r>
        <w:t>Xu, S. 2021. ggstar: Multiple Geometric Shape Point Layer for “ggplot2,.”</w:t>
      </w:r>
    </w:p>
    <w:p w14:paraId="27789513" w14:textId="77777777" w:rsidR="000C7098" w:rsidRDefault="000C7098" w:rsidP="000C7098">
      <w:pPr>
        <w:pStyle w:val="Bibliography"/>
      </w:pPr>
      <w:r>
        <w:t xml:space="preserve">Yang, Y.-Y., G. S. Toor, P. C. Wilson, and C. F. Williams. 2016. Septic systems as hot-spots of pollutants in the environment: Fate and mass balance of micropollutants in septic </w:t>
      </w:r>
      <w:r>
        <w:lastRenderedPageBreak/>
        <w:t xml:space="preserve">drainfields. Science of The Total Environment </w:t>
      </w:r>
      <w:r>
        <w:rPr>
          <w:b/>
          <w:bCs/>
        </w:rPr>
        <w:t>566–567</w:t>
      </w:r>
      <w:r>
        <w:t>: 1535–1544. doi:10.1016/j.scitotenv.2016.06.043</w:t>
      </w:r>
    </w:p>
    <w:p w14:paraId="57FBB8FE" w14:textId="77777777" w:rsidR="000C7098" w:rsidRDefault="000C7098" w:rsidP="000C7098">
      <w:pPr>
        <w:pStyle w:val="Bibliography"/>
      </w:pPr>
      <w:r>
        <w:t xml:space="preserve">Young, R. T. 1935. The Life of Flathead Lake, Montana. Ecological Monographs </w:t>
      </w:r>
      <w:r>
        <w:rPr>
          <w:b/>
          <w:bCs/>
        </w:rPr>
        <w:t>5</w:t>
      </w:r>
      <w:r>
        <w:t>: 1–163. doi:10.2307/1948521</w:t>
      </w:r>
    </w:p>
    <w:p w14:paraId="4DC9B136" w14:textId="3E716816"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r>
        <w:rPr>
          <w:rFonts w:ascii="Times New Roman" w:eastAsia="Times New Roman" w:hAnsi="Times New Roman" w:cs="Times New Roman"/>
          <w:b/>
          <w:sz w:val="24"/>
          <w:szCs w:val="24"/>
        </w:rPr>
        <w:br w:type="page"/>
      </w:r>
    </w:p>
    <w:p w14:paraId="4D2982E3" w14:textId="221D015A" w:rsidR="00E224A0" w:rsidRDefault="00E224A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733823A7" w14:textId="24DB6E03" w:rsidR="00FD7D0B" w:rsidRDefault="00E224A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research scientists, and staff of the Flathead Lake Biological Research Station at the University of Montana for their expert field and laboratory support; Adam Baumann, Sydni </w:t>
      </w:r>
      <w:proofErr w:type="spellStart"/>
      <w:r>
        <w:rPr>
          <w:rFonts w:ascii="Times New Roman" w:eastAsia="Times New Roman" w:hAnsi="Times New Roman" w:cs="Times New Roman"/>
          <w:sz w:val="24"/>
          <w:szCs w:val="24"/>
        </w:rPr>
        <w:t>Racki</w:t>
      </w:r>
      <w:proofErr w:type="spellEnd"/>
      <w:r>
        <w:rPr>
          <w:rFonts w:ascii="Times New Roman" w:eastAsia="Times New Roman" w:hAnsi="Times New Roman" w:cs="Times New Roman"/>
          <w:sz w:val="24"/>
          <w:szCs w:val="24"/>
        </w:rPr>
        <w:t xml:space="preserve">, John Ranieri, James Craft, </w:t>
      </w:r>
      <w:r w:rsidR="008A3A9A">
        <w:rPr>
          <w:rFonts w:ascii="Times New Roman" w:eastAsia="Times New Roman" w:hAnsi="Times New Roman" w:cs="Times New Roman"/>
          <w:sz w:val="24"/>
          <w:szCs w:val="24"/>
        </w:rPr>
        <w:t xml:space="preserve">Tyler </w:t>
      </w:r>
      <w:proofErr w:type="spellStart"/>
      <w:r w:rsidR="008A3A9A">
        <w:rPr>
          <w:rFonts w:ascii="Times New Roman" w:eastAsia="Times New Roman" w:hAnsi="Times New Roman" w:cs="Times New Roman"/>
          <w:sz w:val="24"/>
          <w:szCs w:val="24"/>
        </w:rPr>
        <w:t>Tappenbeck</w:t>
      </w:r>
      <w:proofErr w:type="spellEnd"/>
      <w:r w:rsidR="008A3A9A">
        <w:rPr>
          <w:rFonts w:ascii="Times New Roman" w:eastAsia="Times New Roman" w:hAnsi="Times New Roman" w:cs="Times New Roman"/>
          <w:sz w:val="24"/>
          <w:szCs w:val="24"/>
        </w:rPr>
        <w:t xml:space="preserve">, Diane Whited, and James J. </w:t>
      </w:r>
      <w:proofErr w:type="spellStart"/>
      <w:r w:rsidR="008A3A9A">
        <w:rPr>
          <w:rFonts w:ascii="Times New Roman" w:eastAsia="Times New Roman" w:hAnsi="Times New Roman" w:cs="Times New Roman"/>
          <w:sz w:val="24"/>
          <w:szCs w:val="24"/>
        </w:rPr>
        <w:t>Elser</w:t>
      </w:r>
      <w:proofErr w:type="spellEnd"/>
      <w:r w:rsidR="008A3A9A">
        <w:rPr>
          <w:rFonts w:ascii="Times New Roman" w:eastAsia="Times New Roman" w:hAnsi="Times New Roman" w:cs="Times New Roman"/>
          <w:sz w:val="24"/>
          <w:szCs w:val="24"/>
        </w:rPr>
        <w:t xml:space="preserve"> for lending their time, patience, and expertise in helping us develop both this study and a historical understanding of Flathead Lake’s limnology and ecology. We appreciate the constructive feedback from Stephanie G. </w:t>
      </w:r>
      <w:proofErr w:type="spellStart"/>
      <w:r w:rsidR="008A3A9A">
        <w:rPr>
          <w:rFonts w:ascii="Times New Roman" w:eastAsia="Times New Roman" w:hAnsi="Times New Roman" w:cs="Times New Roman"/>
          <w:sz w:val="24"/>
          <w:szCs w:val="24"/>
        </w:rPr>
        <w:t>Labou</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Alli</w:t>
      </w:r>
      <w:proofErr w:type="spellEnd"/>
      <w:r w:rsidR="008A3A9A">
        <w:rPr>
          <w:rFonts w:ascii="Times New Roman" w:eastAsia="Times New Roman" w:hAnsi="Times New Roman" w:cs="Times New Roman"/>
          <w:sz w:val="24"/>
          <w:szCs w:val="24"/>
        </w:rPr>
        <w:t xml:space="preserve"> N. Cramer, Stephen M. Powers, Alexander K. </w:t>
      </w:r>
      <w:proofErr w:type="spellStart"/>
      <w:r w:rsidR="008A3A9A">
        <w:rPr>
          <w:rFonts w:ascii="Times New Roman" w:eastAsia="Times New Roman" w:hAnsi="Times New Roman" w:cs="Times New Roman"/>
          <w:sz w:val="24"/>
          <w:szCs w:val="24"/>
        </w:rPr>
        <w:t>Fremier</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Tedy</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Ozersky</w:t>
      </w:r>
      <w:proofErr w:type="spellEnd"/>
      <w:r w:rsidR="008A3A9A">
        <w:rPr>
          <w:rFonts w:ascii="Times New Roman" w:eastAsia="Times New Roman" w:hAnsi="Times New Roman" w:cs="Times New Roman"/>
          <w:sz w:val="24"/>
          <w:szCs w:val="24"/>
        </w:rPr>
        <w:t xml:space="preserve">, Erica J. </w:t>
      </w:r>
      <w:proofErr w:type="spellStart"/>
      <w:r w:rsidR="008A3A9A">
        <w:rPr>
          <w:rFonts w:ascii="Times New Roman" w:eastAsia="Times New Roman" w:hAnsi="Times New Roman" w:cs="Times New Roman"/>
          <w:sz w:val="24"/>
          <w:szCs w:val="24"/>
        </w:rPr>
        <w:t>Crespi</w:t>
      </w:r>
      <w:proofErr w:type="spellEnd"/>
      <w:r w:rsidR="008A3A9A">
        <w:rPr>
          <w:rFonts w:ascii="Times New Roman" w:eastAsia="Times New Roman" w:hAnsi="Times New Roman" w:cs="Times New Roman"/>
          <w:sz w:val="24"/>
          <w:szCs w:val="24"/>
        </w:rPr>
        <w:t xml:space="preserve">, Nicholas B. </w:t>
      </w:r>
      <w:proofErr w:type="spellStart"/>
      <w:r w:rsidR="008A3A9A">
        <w:rPr>
          <w:rFonts w:ascii="Times New Roman" w:eastAsia="Times New Roman" w:hAnsi="Times New Roman" w:cs="Times New Roman"/>
          <w:sz w:val="24"/>
          <w:szCs w:val="24"/>
        </w:rPr>
        <w:t>Engdahl</w:t>
      </w:r>
      <w:proofErr w:type="spellEnd"/>
      <w:r w:rsidR="008A3A9A">
        <w:rPr>
          <w:rFonts w:ascii="Times New Roman" w:eastAsia="Times New Roman" w:hAnsi="Times New Roman" w:cs="Times New Roman"/>
          <w:sz w:val="24"/>
          <w:szCs w:val="24"/>
        </w:rPr>
        <w:t xml:space="preserve">, and Tyler </w:t>
      </w:r>
      <w:proofErr w:type="spellStart"/>
      <w:r w:rsidR="008A3A9A">
        <w:rPr>
          <w:rFonts w:ascii="Times New Roman" w:eastAsia="Times New Roman" w:hAnsi="Times New Roman" w:cs="Times New Roman"/>
          <w:sz w:val="24"/>
          <w:szCs w:val="24"/>
        </w:rPr>
        <w:t>Fouty</w:t>
      </w:r>
      <w:proofErr w:type="spellEnd"/>
      <w:r w:rsidR="008A3A9A">
        <w:rPr>
          <w:rFonts w:ascii="Times New Roman" w:eastAsia="Times New Roman" w:hAnsi="Times New Roman" w:cs="Times New Roman"/>
          <w:sz w:val="24"/>
          <w:szCs w:val="24"/>
        </w:rPr>
        <w:t xml:space="preserve"> for helping develop the clarity and vision of this project from its </w:t>
      </w:r>
      <w:del w:id="342" w:author="Hampton, Stephanie" w:date="2021-07-31T14:44:00Z">
        <w:r w:rsidR="008A3A9A" w:rsidDel="00B00D58">
          <w:rPr>
            <w:rFonts w:ascii="Times New Roman" w:eastAsia="Times New Roman" w:hAnsi="Times New Roman" w:cs="Times New Roman"/>
            <w:sz w:val="24"/>
            <w:szCs w:val="24"/>
          </w:rPr>
          <w:delText xml:space="preserve">beginning </w:delText>
        </w:r>
      </w:del>
      <w:r w:rsidR="008A3A9A">
        <w:rPr>
          <w:rFonts w:ascii="Times New Roman" w:eastAsia="Times New Roman" w:hAnsi="Times New Roman" w:cs="Times New Roman"/>
          <w:sz w:val="24"/>
          <w:szCs w:val="24"/>
        </w:rPr>
        <w:t xml:space="preserve">inception through the finalized analyses. </w:t>
      </w:r>
      <w:r w:rsidR="008A3A9A" w:rsidRPr="008A3A9A">
        <w:rPr>
          <w:rFonts w:ascii="Times New Roman" w:eastAsia="Times New Roman" w:hAnsi="Times New Roman" w:cs="Times New Roman"/>
          <w:sz w:val="24"/>
          <w:szCs w:val="24"/>
        </w:rPr>
        <w:t xml:space="preserve">Funding was provided by </w:t>
      </w:r>
      <w:r w:rsidR="008A3A9A">
        <w:rPr>
          <w:rFonts w:ascii="Times New Roman" w:eastAsia="Times New Roman" w:hAnsi="Times New Roman" w:cs="Times New Roman"/>
          <w:sz w:val="24"/>
          <w:szCs w:val="24"/>
        </w:rPr>
        <w:t>a</w:t>
      </w:r>
      <w:r w:rsidR="008A3A9A" w:rsidRPr="008A3A9A">
        <w:rPr>
          <w:rFonts w:ascii="Times New Roman" w:eastAsia="Times New Roman" w:hAnsi="Times New Roman" w:cs="Times New Roman"/>
          <w:sz w:val="24"/>
          <w:szCs w:val="24"/>
        </w:rPr>
        <w:t xml:space="preserve"> National Science Foundation Graduate Research Fellowship to M.F.M. (NSF-DGE-1347973. This work serves as one chapter of M.F.M.’s doctoral dissertation in Environmental and Natural Resource Sciences at Washington State University. The authors declare no conflicts of interest.</w:t>
      </w:r>
    </w:p>
    <w:p w14:paraId="236AFEB9" w14:textId="77777777" w:rsidR="00FD7D0B" w:rsidRDefault="00FD7D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A041CE" w14:textId="77777777" w:rsidR="00686B69" w:rsidRDefault="00FD7D0B">
      <w:pPr>
        <w:widowControl w:val="0"/>
        <w:spacing w:line="240" w:lineRule="auto"/>
      </w:pPr>
      <w:r>
        <w:rPr>
          <w:noProof/>
        </w:rPr>
        <w:lastRenderedPageBreak/>
        <w:drawing>
          <wp:inline distT="0" distB="0" distL="0" distR="0" wp14:anchorId="2BD60FDB" wp14:editId="64B33DD3">
            <wp:extent cx="4572009" cy="45720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athead_map.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2900E3DD" w14:textId="46827B0D" w:rsidR="00686B69" w:rsidRPr="00771108" w:rsidRDefault="00000847">
      <w:pPr>
        <w:rPr>
          <w:rFonts w:ascii="Times New Roman" w:hAnsi="Times New Roman" w:cs="Times New Roman"/>
          <w:sz w:val="24"/>
          <w:szCs w:val="24"/>
        </w:rPr>
      </w:pPr>
      <w:r w:rsidRPr="00771108">
        <w:rPr>
          <w:rFonts w:ascii="Times New Roman" w:hAnsi="Times New Roman" w:cs="Times New Roman"/>
          <w:sz w:val="24"/>
          <w:szCs w:val="24"/>
        </w:rPr>
        <w:t xml:space="preserve">Figure 1: Map of sampling locations, </w:t>
      </w:r>
      <w:ins w:id="343" w:author="Hampton, Stephanie" w:date="2021-07-31T14:44:00Z">
        <w:r w:rsidR="00B00D58">
          <w:rPr>
            <w:rFonts w:ascii="Times New Roman" w:hAnsi="Times New Roman" w:cs="Times New Roman"/>
            <w:sz w:val="24"/>
            <w:szCs w:val="24"/>
          </w:rPr>
          <w:t>S</w:t>
        </w:r>
      </w:ins>
      <w:del w:id="344" w:author="Hampton, Stephanie" w:date="2021-07-31T14:44:00Z">
        <w:r w:rsidRPr="00771108" w:rsidDel="00B00D58">
          <w:rPr>
            <w:rFonts w:ascii="Times New Roman" w:hAnsi="Times New Roman" w:cs="Times New Roman"/>
            <w:sz w:val="24"/>
            <w:szCs w:val="24"/>
          </w:rPr>
          <w:delText>s</w:delText>
        </w:r>
      </w:del>
      <w:r w:rsidRPr="00771108">
        <w:rPr>
          <w:rFonts w:ascii="Times New Roman" w:hAnsi="Times New Roman" w:cs="Times New Roman"/>
          <w:sz w:val="24"/>
          <w:szCs w:val="24"/>
        </w:rPr>
        <w:t xml:space="preserve">tate </w:t>
      </w:r>
      <w:ins w:id="345" w:author="Hampton, Stephanie" w:date="2021-07-31T14:44:00Z">
        <w:r w:rsidR="00B00D58">
          <w:rPr>
            <w:rFonts w:ascii="Times New Roman" w:hAnsi="Times New Roman" w:cs="Times New Roman"/>
            <w:sz w:val="24"/>
            <w:szCs w:val="24"/>
          </w:rPr>
          <w:t>P</w:t>
        </w:r>
      </w:ins>
      <w:del w:id="346" w:author="Hampton, Stephanie" w:date="2021-07-31T14:44:00Z">
        <w:r w:rsidRPr="00771108" w:rsidDel="00B00D58">
          <w:rPr>
            <w:rFonts w:ascii="Times New Roman" w:hAnsi="Times New Roman" w:cs="Times New Roman"/>
            <w:sz w:val="24"/>
            <w:szCs w:val="24"/>
          </w:rPr>
          <w:delText>p</w:delText>
        </w:r>
      </w:del>
      <w:r w:rsidRPr="00771108">
        <w:rPr>
          <w:rFonts w:ascii="Times New Roman" w:hAnsi="Times New Roman" w:cs="Times New Roman"/>
          <w:sz w:val="24"/>
          <w:szCs w:val="24"/>
        </w:rPr>
        <w:t xml:space="preserve">arks, and major lakeside developments. Sampling locations are denoted by the blue circles and </w:t>
      </w:r>
      <w:r w:rsidR="000A78AB" w:rsidRPr="00771108">
        <w:rPr>
          <w:rFonts w:ascii="Times New Roman" w:hAnsi="Times New Roman" w:cs="Times New Roman"/>
          <w:sz w:val="24"/>
          <w:szCs w:val="24"/>
        </w:rPr>
        <w:t xml:space="preserve">are labeled with the site name. HO and DU were considered reference sites, where HO was sampled within the Flathead River before it enters Flathead Lake and DU was sampled where there was no adjacent lakeside development. </w:t>
      </w:r>
      <w:r w:rsidR="00D51B96" w:rsidRPr="00771108">
        <w:rPr>
          <w:rFonts w:ascii="Times New Roman" w:hAnsi="Times New Roman" w:cs="Times New Roman"/>
          <w:sz w:val="24"/>
          <w:szCs w:val="24"/>
        </w:rPr>
        <w:t xml:space="preserve">Green diamonds correspond to locations of five state parks, from which we gather monthly </w:t>
      </w:r>
      <w:ins w:id="347" w:author="Hampton, Stephanie" w:date="2021-07-31T14:44:00Z">
        <w:r w:rsidR="00B00D58">
          <w:rPr>
            <w:rFonts w:ascii="Times New Roman" w:hAnsi="Times New Roman" w:cs="Times New Roman"/>
            <w:sz w:val="24"/>
            <w:szCs w:val="24"/>
          </w:rPr>
          <w:t xml:space="preserve">data on </w:t>
        </w:r>
      </w:ins>
      <w:r w:rsidR="00D51B96" w:rsidRPr="00771108">
        <w:rPr>
          <w:rFonts w:ascii="Times New Roman" w:hAnsi="Times New Roman" w:cs="Times New Roman"/>
          <w:sz w:val="24"/>
          <w:szCs w:val="24"/>
        </w:rPr>
        <w:t xml:space="preserve">visitor passes sold. Many sampling locations (blue circles) and state parks (green diamonds) </w:t>
      </w:r>
      <w:commentRangeStart w:id="348"/>
      <w:r w:rsidR="00D51B96" w:rsidRPr="00771108">
        <w:rPr>
          <w:rFonts w:ascii="Times New Roman" w:hAnsi="Times New Roman" w:cs="Times New Roman"/>
          <w:sz w:val="24"/>
          <w:szCs w:val="24"/>
        </w:rPr>
        <w:t>were at the same location, and so they may slightly overlap</w:t>
      </w:r>
      <w:commentRangeEnd w:id="348"/>
      <w:r w:rsidR="00B00D58">
        <w:rPr>
          <w:rStyle w:val="CommentReference"/>
        </w:rPr>
        <w:commentReference w:id="348"/>
      </w:r>
      <w:r w:rsidR="00D51B96" w:rsidRPr="00771108">
        <w:rPr>
          <w:rFonts w:ascii="Times New Roman" w:hAnsi="Times New Roman" w:cs="Times New Roman"/>
          <w:sz w:val="24"/>
          <w:szCs w:val="24"/>
        </w:rPr>
        <w:t xml:space="preserve">. Purple polygons refer to area delineated for five major lakeside developments (Bigfork, Lakeside, Wood’s Bay, Dayton, and Polson). </w:t>
      </w:r>
      <w:r w:rsidR="00686B69" w:rsidRPr="00771108">
        <w:rPr>
          <w:rFonts w:ascii="Times New Roman" w:hAnsi="Times New Roman" w:cs="Times New Roman"/>
          <w:sz w:val="24"/>
          <w:szCs w:val="24"/>
        </w:rPr>
        <w:br w:type="page"/>
      </w:r>
    </w:p>
    <w:p w14:paraId="4EF278E1" w14:textId="77777777" w:rsidR="00686B69" w:rsidRDefault="00686B69">
      <w:pPr>
        <w:widowControl w:val="0"/>
        <w:spacing w:line="240" w:lineRule="auto"/>
      </w:pPr>
      <w:r>
        <w:rPr>
          <w:noProof/>
        </w:rPr>
        <w:lastRenderedPageBreak/>
        <w:drawing>
          <wp:inline distT="0" distB="0" distL="0" distR="0" wp14:anchorId="3DFF7540" wp14:editId="5FF90170">
            <wp:extent cx="5943600" cy="4245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athead_map_monthl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CC405F7" w14:textId="4C29758F" w:rsidR="00FD7D0B" w:rsidRPr="00771108" w:rsidRDefault="00D51B96">
      <w:pPr>
        <w:widowControl w:val="0"/>
        <w:spacing w:line="240" w:lineRule="auto"/>
        <w:rPr>
          <w:rFonts w:ascii="Times New Roman" w:hAnsi="Times New Roman" w:cs="Times New Roman"/>
          <w:sz w:val="24"/>
          <w:szCs w:val="24"/>
        </w:rPr>
      </w:pPr>
      <w:r w:rsidRPr="00771108">
        <w:rPr>
          <w:rFonts w:ascii="Times New Roman" w:hAnsi="Times New Roman" w:cs="Times New Roman"/>
          <w:sz w:val="24"/>
          <w:szCs w:val="24"/>
        </w:rPr>
        <w:t xml:space="preserve">Figure 2: </w:t>
      </w:r>
      <w:commentRangeStart w:id="349"/>
      <w:r w:rsidRPr="00771108">
        <w:rPr>
          <w:rFonts w:ascii="Times New Roman" w:hAnsi="Times New Roman" w:cs="Times New Roman"/>
          <w:sz w:val="24"/>
          <w:szCs w:val="24"/>
        </w:rPr>
        <w:t>Temporally</w:t>
      </w:r>
      <w:commentRangeEnd w:id="349"/>
      <w:r w:rsidR="0020725E">
        <w:rPr>
          <w:rStyle w:val="CommentReference"/>
        </w:rPr>
        <w:commentReference w:id="349"/>
      </w:r>
      <w:r w:rsidRPr="00771108">
        <w:rPr>
          <w:rFonts w:ascii="Times New Roman" w:hAnsi="Times New Roman" w:cs="Times New Roman"/>
          <w:sz w:val="24"/>
          <w:szCs w:val="24"/>
        </w:rPr>
        <w:t xml:space="preserve"> scaled inverse distance weighted (TSIDW) population for each sampling location and month. Spatially, TSIDW population tended to be highest in the northeast portion of the lake, near the towns of Bigfork and Wood’s Bay. Temporally, TSIDW population tended to be highest in July. TSIDW population values have been log-transformed </w:t>
      </w:r>
      <w:del w:id="350" w:author="Hampton, Stephanie" w:date="2021-07-31T14:46:00Z">
        <w:r w:rsidRPr="00771108" w:rsidDel="0020725E">
          <w:rPr>
            <w:rFonts w:ascii="Times New Roman" w:hAnsi="Times New Roman" w:cs="Times New Roman"/>
            <w:sz w:val="24"/>
            <w:szCs w:val="24"/>
          </w:rPr>
          <w:delText xml:space="preserve">so as </w:delText>
        </w:r>
      </w:del>
      <w:r w:rsidRPr="00771108">
        <w:rPr>
          <w:rFonts w:ascii="Times New Roman" w:hAnsi="Times New Roman" w:cs="Times New Roman"/>
          <w:sz w:val="24"/>
          <w:szCs w:val="24"/>
        </w:rPr>
        <w:t>to make sites more comparable</w:t>
      </w:r>
      <w:r w:rsidR="0009123B" w:rsidRPr="00771108">
        <w:rPr>
          <w:rFonts w:ascii="Times New Roman" w:hAnsi="Times New Roman" w:cs="Times New Roman"/>
          <w:sz w:val="24"/>
          <w:szCs w:val="24"/>
        </w:rPr>
        <w:t xml:space="preserve"> across multiple orders of </w:t>
      </w:r>
      <w:commentRangeStart w:id="351"/>
      <w:r w:rsidR="0009123B" w:rsidRPr="00771108">
        <w:rPr>
          <w:rFonts w:ascii="Times New Roman" w:hAnsi="Times New Roman" w:cs="Times New Roman"/>
          <w:sz w:val="24"/>
          <w:szCs w:val="24"/>
        </w:rPr>
        <w:t>magnitude</w:t>
      </w:r>
      <w:commentRangeEnd w:id="351"/>
      <w:r w:rsidR="0020725E">
        <w:rPr>
          <w:rStyle w:val="CommentReference"/>
        </w:rPr>
        <w:commentReference w:id="351"/>
      </w:r>
      <w:r w:rsidRPr="00771108">
        <w:rPr>
          <w:rFonts w:ascii="Times New Roman" w:hAnsi="Times New Roman" w:cs="Times New Roman"/>
          <w:sz w:val="24"/>
          <w:szCs w:val="24"/>
        </w:rPr>
        <w:t xml:space="preserve">. </w:t>
      </w:r>
      <w:r w:rsidR="003E389B" w:rsidRPr="00771108">
        <w:rPr>
          <w:rFonts w:ascii="Times New Roman" w:hAnsi="Times New Roman" w:cs="Times New Roman"/>
          <w:sz w:val="24"/>
          <w:szCs w:val="24"/>
        </w:rPr>
        <w:br w:type="page"/>
      </w:r>
    </w:p>
    <w:p w14:paraId="58E458A9" w14:textId="12803A46" w:rsidR="00A7754D" w:rsidRDefault="000C709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C485483" wp14:editId="30E3F9D2">
            <wp:extent cx="5943600" cy="277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trient_boxplot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B2A29CE" w14:textId="21F6F704" w:rsidR="00A7754D" w:rsidRDefault="003E389B">
      <w:pPr>
        <w:widowControl w:val="0"/>
        <w:spacing w:line="240" w:lineRule="auto"/>
        <w:rPr>
          <w:rFonts w:ascii="Times New Roman" w:eastAsia="Times New Roman" w:hAnsi="Times New Roman" w:cs="Times New Roman"/>
          <w:sz w:val="24"/>
          <w:szCs w:val="24"/>
        </w:rPr>
      </w:pPr>
      <w:commentRangeStart w:id="352"/>
      <w:r>
        <w:rPr>
          <w:rFonts w:ascii="Times New Roman" w:eastAsia="Times New Roman" w:hAnsi="Times New Roman" w:cs="Times New Roman"/>
          <w:sz w:val="24"/>
          <w:szCs w:val="24"/>
        </w:rPr>
        <w:t>Figure</w:t>
      </w:r>
      <w:commentRangeEnd w:id="352"/>
      <w:r w:rsidR="00FF067E">
        <w:rPr>
          <w:rStyle w:val="CommentReference"/>
        </w:rPr>
        <w:commentReference w:id="352"/>
      </w:r>
      <w:r>
        <w:rPr>
          <w:rFonts w:ascii="Times New Roman" w:eastAsia="Times New Roman" w:hAnsi="Times New Roman" w:cs="Times New Roman"/>
          <w:sz w:val="24"/>
          <w:szCs w:val="24"/>
        </w:rPr>
        <w:t xml:space="preserv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w:t>
      </w:r>
      <w:commentRangeStart w:id="353"/>
      <w:r>
        <w:rPr>
          <w:rFonts w:ascii="Times New Roman" w:eastAsia="Times New Roman" w:hAnsi="Times New Roman" w:cs="Times New Roman"/>
          <w:sz w:val="24"/>
          <w:szCs w:val="24"/>
        </w:rPr>
        <w:t>Littoral</w:t>
      </w:r>
      <w:commentRangeEnd w:id="353"/>
      <w:r w:rsidR="0020725E">
        <w:rPr>
          <w:rStyle w:val="CommentReference"/>
        </w:rPr>
        <w:commentReference w:id="353"/>
      </w:r>
      <w:r>
        <w:rPr>
          <w:rFonts w:ascii="Times New Roman" w:eastAsia="Times New Roman" w:hAnsi="Times New Roman" w:cs="Times New Roman"/>
          <w:sz w:val="24"/>
          <w:szCs w:val="24"/>
        </w:rPr>
        <w:t xml:space="preserve"> water column nutrient concentrations observed at each of the 15 sampling locations. Many SRP concentrations were below detection limits, resulting in </w:t>
      </w:r>
      <w:del w:id="354" w:author="Hampton, Stephanie" w:date="2021-07-31T14:49:00Z">
        <w:r w:rsidDel="0020725E">
          <w:rPr>
            <w:rFonts w:ascii="Times New Roman" w:eastAsia="Times New Roman" w:hAnsi="Times New Roman" w:cs="Times New Roman"/>
            <w:sz w:val="24"/>
            <w:szCs w:val="24"/>
          </w:rPr>
          <w:delText xml:space="preserve">many </w:delText>
        </w:r>
      </w:del>
      <w:ins w:id="355" w:author="Hampton, Stephanie" w:date="2021-07-31T14:49:00Z">
        <w:r w:rsidR="0020725E">
          <w:rPr>
            <w:rFonts w:ascii="Times New Roman" w:eastAsia="Times New Roman" w:hAnsi="Times New Roman" w:cs="Times New Roman"/>
            <w:sz w:val="24"/>
            <w:szCs w:val="24"/>
          </w:rPr>
          <w:t>most</w:t>
        </w:r>
        <w:r w:rsidR="0020725E">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points being clustered at the lower end of the </w:t>
      </w:r>
      <w:ins w:id="356" w:author="Hampton, Stephanie" w:date="2021-07-31T14:50:00Z">
        <w:r w:rsidR="0020725E">
          <w:rPr>
            <w:rFonts w:ascii="Times New Roman" w:eastAsia="Times New Roman" w:hAnsi="Times New Roman" w:cs="Times New Roman"/>
            <w:sz w:val="24"/>
            <w:szCs w:val="24"/>
          </w:rPr>
          <w:t xml:space="preserve">y </w:t>
        </w:r>
      </w:ins>
      <w:r>
        <w:rPr>
          <w:rFonts w:ascii="Times New Roman" w:eastAsia="Times New Roman" w:hAnsi="Times New Roman" w:cs="Times New Roman"/>
          <w:sz w:val="24"/>
          <w:szCs w:val="24"/>
        </w:rPr>
        <w:t xml:space="preserve">axis and several points (mostly associated with centralized sites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del w:id="357" w:author="Hampton, Stephanie" w:date="2021-07-31T14:50:00Z">
        <w:r w:rsidDel="0020725E">
          <w:rPr>
            <w:rFonts w:ascii="Times New Roman" w:eastAsia="Times New Roman" w:hAnsi="Times New Roman" w:cs="Times New Roman"/>
            <w:sz w:val="24"/>
            <w:szCs w:val="24"/>
          </w:rPr>
          <w:delText xml:space="preserve">being </w:delText>
        </w:r>
      </w:del>
      <w:r w:rsidR="00E911D6">
        <w:rPr>
          <w:rFonts w:ascii="Times New Roman" w:eastAsia="Times New Roman" w:hAnsi="Times New Roman" w:cs="Times New Roman"/>
          <w:sz w:val="24"/>
          <w:szCs w:val="24"/>
        </w:rPr>
        <w:t>clustered</w:t>
      </w:r>
      <w:r>
        <w:rPr>
          <w:rFonts w:ascii="Times New Roman" w:eastAsia="Times New Roman" w:hAnsi="Times New Roman" w:cs="Times New Roman"/>
          <w:sz w:val="24"/>
          <w:szCs w:val="24"/>
        </w:rPr>
        <w:t xml:space="preserve"> together</w:t>
      </w:r>
      <w:ins w:id="358" w:author="Hampton, Stephanie" w:date="2021-07-31T14:50:00Z">
        <w:r w:rsidR="0020725E">
          <w:rPr>
            <w:rFonts w:ascii="Times New Roman" w:eastAsia="Times New Roman" w:hAnsi="Times New Roman" w:cs="Times New Roman"/>
            <w:sz w:val="24"/>
            <w:szCs w:val="24"/>
          </w:rPr>
          <w:t xml:space="preserve"> at the top</w:t>
        </w:r>
      </w:ins>
      <w:r>
        <w:rPr>
          <w:rFonts w:ascii="Times New Roman" w:eastAsia="Times New Roman" w:hAnsi="Times New Roman" w:cs="Times New Roman"/>
          <w:sz w:val="24"/>
          <w:szCs w:val="24"/>
        </w:rPr>
        <w:t xml:space="preserve">. </w:t>
      </w:r>
      <w:r>
        <w:br w:type="page"/>
      </w:r>
    </w:p>
    <w:p w14:paraId="2B929895" w14:textId="1DE5A39C"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C25A23" wp14:editId="319F0BF9">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bined_boxplo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F45051" w14:textId="5BABA86F" w:rsidR="00A7754D" w:rsidRDefault="003E389B">
      <w:pPr>
        <w:widowControl w:val="0"/>
        <w:spacing w:line="240" w:lineRule="auto"/>
        <w:rPr>
          <w:rFonts w:ascii="Times New Roman" w:eastAsia="Times New Roman" w:hAnsi="Times New Roman" w:cs="Times New Roman"/>
          <w:sz w:val="24"/>
          <w:szCs w:val="24"/>
        </w:rPr>
      </w:pPr>
      <w:commentRangeStart w:id="359"/>
      <w:r>
        <w:rPr>
          <w:rFonts w:ascii="Times New Roman" w:eastAsia="Times New Roman" w:hAnsi="Times New Roman" w:cs="Times New Roman"/>
          <w:sz w:val="24"/>
          <w:szCs w:val="24"/>
        </w:rPr>
        <w:t>Figure</w:t>
      </w:r>
      <w:commentRangeEnd w:id="359"/>
      <w:r w:rsidR="00FF067E">
        <w:rPr>
          <w:rStyle w:val="CommentReference"/>
        </w:rPr>
        <w:commentReference w:id="359"/>
      </w:r>
      <w:r>
        <w:rPr>
          <w:rFonts w:ascii="Times New Roman" w:eastAsia="Times New Roman" w:hAnsi="Times New Roman" w:cs="Times New Roman"/>
          <w:sz w:val="24"/>
          <w:szCs w:val="24"/>
        </w:rPr>
        <w:t xml:space="preserve"> </w:t>
      </w:r>
      <w:r w:rsidR="0009123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Boxplots of TSIDW population (A), total PPCP concentration (B), relative abundance of branched and odd-chain fatty acids (C), and Ash Free Dry Mass (D) in response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(x-axis) and sewage treatment technique (faceted axis). TSIDW Population (A) generally tended to be higher at sites with centralized wastewater treatment and also decreased following the tourism season both for sites with centralized and decentralized wastewater treatment. Total PPCP concentrations (B) tended to be higher at sites with decentralized wastewater treatment during the tourism season than at those same sites following the tourism </w:t>
      </w:r>
      <w:commentRangeStart w:id="360"/>
      <w:r>
        <w:rPr>
          <w:rFonts w:ascii="Times New Roman" w:eastAsia="Times New Roman" w:hAnsi="Times New Roman" w:cs="Times New Roman"/>
          <w:sz w:val="24"/>
          <w:szCs w:val="24"/>
        </w:rPr>
        <w:t>season</w:t>
      </w:r>
      <w:commentRangeEnd w:id="360"/>
      <w:r w:rsidR="00FF067E">
        <w:rPr>
          <w:rStyle w:val="CommentReference"/>
        </w:rPr>
        <w:commentReference w:id="360"/>
      </w:r>
      <w:r>
        <w:rPr>
          <w:rFonts w:ascii="Times New Roman" w:eastAsia="Times New Roman" w:hAnsi="Times New Roman" w:cs="Times New Roman"/>
          <w:sz w:val="24"/>
          <w:szCs w:val="24"/>
        </w:rPr>
        <w:t xml:space="preserve">. Periphyton odd- and branched-chain fatty acids </w:t>
      </w:r>
      <w:r w:rsidR="00586DCB">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 xml:space="preserve">tended to be higher during tourism season both for sites with centralized and decentralized wastewater treatment. These fatty acids tend to be indicative of bacterial communities, which would be expected to be more abundant during times and at locations of increased wastewater loading. Ash Free Dry Mass (D), a proxy for periphyton </w:t>
      </w:r>
      <w:commentRangeStart w:id="361"/>
      <w:r>
        <w:rPr>
          <w:rFonts w:ascii="Times New Roman" w:eastAsia="Times New Roman" w:hAnsi="Times New Roman" w:cs="Times New Roman"/>
          <w:sz w:val="24"/>
          <w:szCs w:val="24"/>
        </w:rPr>
        <w:t>productivity</w:t>
      </w:r>
      <w:commentRangeEnd w:id="361"/>
      <w:r w:rsidR="00FF067E">
        <w:rPr>
          <w:rStyle w:val="CommentReference"/>
        </w:rPr>
        <w:commentReference w:id="361"/>
      </w:r>
      <w:r>
        <w:rPr>
          <w:rFonts w:ascii="Times New Roman" w:eastAsia="Times New Roman" w:hAnsi="Times New Roman" w:cs="Times New Roman"/>
          <w:sz w:val="24"/>
          <w:szCs w:val="24"/>
        </w:rPr>
        <w:t xml:space="preserve">, was consistent between sites in relation to sewage treatment technique and tourism season. </w:t>
      </w:r>
      <w:r>
        <w:br w:type="page"/>
      </w:r>
    </w:p>
    <w:p w14:paraId="04B9F225"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F69D51" wp14:editId="28FE1CAC">
            <wp:extent cx="5943600" cy="2603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2603500"/>
                    </a:xfrm>
                    <a:prstGeom prst="rect">
                      <a:avLst/>
                    </a:prstGeom>
                    <a:ln/>
                  </pic:spPr>
                </pic:pic>
              </a:graphicData>
            </a:graphic>
          </wp:inline>
        </w:drawing>
      </w:r>
    </w:p>
    <w:p w14:paraId="6C8B2A30" w14:textId="50A5799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Boxplots of algal taxonomic group proportional abundance throughout the course of a summer. Sites with centralized wastewater treatment were generally dominated by </w:t>
      </w:r>
      <w:commentRangeStart w:id="362"/>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w:t>
      </w:r>
      <w:commentRangeEnd w:id="362"/>
      <w:r w:rsidR="00FF067E">
        <w:rPr>
          <w:rStyle w:val="CommentReference"/>
        </w:rPr>
        <w:commentReference w:id="362"/>
      </w:r>
      <w:r>
        <w:rPr>
          <w:rFonts w:ascii="Times New Roman" w:eastAsia="Times New Roman" w:hAnsi="Times New Roman" w:cs="Times New Roman"/>
          <w:sz w:val="24"/>
          <w:szCs w:val="24"/>
        </w:rPr>
        <w:t xml:space="preserve">and diatoms, whereas sites with decentralized treatment tended to have a more marked cyanobacteria abundance that gradually increased over the course of a summer. </w:t>
      </w:r>
      <w:r>
        <w:br w:type="page"/>
      </w:r>
    </w:p>
    <w:p w14:paraId="31DE6ED8" w14:textId="77777777" w:rsidR="00A7754D" w:rsidRDefault="003E389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9EA9DB" wp14:editId="5CE71950">
            <wp:extent cx="5943600" cy="2971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5943600" cy="2971800"/>
                    </a:xfrm>
                    <a:prstGeom prst="rect">
                      <a:avLst/>
                    </a:prstGeom>
                    <a:ln/>
                  </pic:spPr>
                </pic:pic>
              </a:graphicData>
            </a:graphic>
          </wp:inline>
        </w:drawing>
      </w:r>
    </w:p>
    <w:p w14:paraId="3D4F349A" w14:textId="0312D59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NMDS biplot (A) and boxplots of NMDS axis values when points are grouped by sewage treatment technique (B)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 The NMDS biplot suggested that sites did not separate based on multivariate patterns is algal community composition, but rather sites with centralized wastewater treatment tended to have lower overall cyanobacterial presence. This same pattern was observed in the univariate analysis (Figure </w:t>
      </w:r>
      <w:r w:rsidR="00586DC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t>
      </w:r>
      <w:r w:rsidRPr="00FF067E">
        <w:rPr>
          <w:rFonts w:ascii="Times New Roman" w:eastAsia="Times New Roman" w:hAnsi="Times New Roman" w:cs="Times New Roman"/>
          <w:sz w:val="24"/>
          <w:szCs w:val="24"/>
          <w:highlight w:val="yellow"/>
          <w:rPrChange w:id="363" w:author="Hampton, Stephanie" w:date="2021-07-31T15:06:00Z">
            <w:rPr>
              <w:rFonts w:ascii="Times New Roman" w:eastAsia="Times New Roman" w:hAnsi="Times New Roman" w:cs="Times New Roman"/>
              <w:sz w:val="24"/>
              <w:szCs w:val="24"/>
            </w:rPr>
          </w:rPrChange>
        </w:rPr>
        <w:t xml:space="preserve">When considering processes underpinning each NMDS axis, NMDS1 tended to reflect temporal differences in community composition, which were likely brought about from the </w:t>
      </w:r>
      <w:r w:rsidR="00E627DF" w:rsidRPr="00FF067E">
        <w:rPr>
          <w:rFonts w:ascii="Times New Roman" w:eastAsia="Times New Roman" w:hAnsi="Times New Roman" w:cs="Times New Roman"/>
          <w:sz w:val="24"/>
          <w:szCs w:val="24"/>
          <w:highlight w:val="yellow"/>
          <w:rPrChange w:id="364" w:author="Hampton, Stephanie" w:date="2021-07-31T15:06:00Z">
            <w:rPr>
              <w:rFonts w:ascii="Times New Roman" w:eastAsia="Times New Roman" w:hAnsi="Times New Roman" w:cs="Times New Roman"/>
              <w:sz w:val="24"/>
              <w:szCs w:val="24"/>
            </w:rPr>
          </w:rPrChange>
        </w:rPr>
        <w:t>tourism season</w:t>
      </w:r>
      <w:r w:rsidRPr="00FF067E">
        <w:rPr>
          <w:rFonts w:ascii="Times New Roman" w:eastAsia="Times New Roman" w:hAnsi="Times New Roman" w:cs="Times New Roman"/>
          <w:sz w:val="24"/>
          <w:szCs w:val="24"/>
          <w:highlight w:val="yellow"/>
          <w:rPrChange w:id="365" w:author="Hampton, Stephanie" w:date="2021-07-31T15:06:00Z">
            <w:rPr>
              <w:rFonts w:ascii="Times New Roman" w:eastAsia="Times New Roman" w:hAnsi="Times New Roman" w:cs="Times New Roman"/>
              <w:sz w:val="24"/>
              <w:szCs w:val="24"/>
            </w:rPr>
          </w:rPrChange>
        </w:rPr>
        <w:t xml:space="preserve"> and community succession. NMDS2 seemed more reflective of relative cyanobacteria presence (A). Although sites did not significantly differentiate based on multivariate patterns in community composition, univariate analysis suggested that NMDS2 values were significantly different based on sewage treatment technique (B) but not </w:t>
      </w:r>
      <w:r w:rsidR="00E627DF" w:rsidRPr="00FF067E">
        <w:rPr>
          <w:rFonts w:ascii="Times New Roman" w:eastAsia="Times New Roman" w:hAnsi="Times New Roman" w:cs="Times New Roman"/>
          <w:sz w:val="24"/>
          <w:szCs w:val="24"/>
          <w:highlight w:val="yellow"/>
          <w:rPrChange w:id="366" w:author="Hampton, Stephanie" w:date="2021-07-31T15:06:00Z">
            <w:rPr>
              <w:rFonts w:ascii="Times New Roman" w:eastAsia="Times New Roman" w:hAnsi="Times New Roman" w:cs="Times New Roman"/>
              <w:sz w:val="24"/>
              <w:szCs w:val="24"/>
            </w:rPr>
          </w:rPrChange>
        </w:rPr>
        <w:t>tourism season</w:t>
      </w:r>
      <w:r w:rsidRPr="00FF067E">
        <w:rPr>
          <w:rFonts w:ascii="Times New Roman" w:eastAsia="Times New Roman" w:hAnsi="Times New Roman" w:cs="Times New Roman"/>
          <w:sz w:val="24"/>
          <w:szCs w:val="24"/>
          <w:highlight w:val="yellow"/>
          <w:rPrChange w:id="367" w:author="Hampton, Stephanie" w:date="2021-07-31T15:06:00Z">
            <w:rPr>
              <w:rFonts w:ascii="Times New Roman" w:eastAsia="Times New Roman" w:hAnsi="Times New Roman" w:cs="Times New Roman"/>
              <w:sz w:val="24"/>
              <w:szCs w:val="24"/>
            </w:rPr>
          </w:rPrChange>
        </w:rPr>
        <w:t xml:space="preserve"> (</w:t>
      </w:r>
      <w:commentRangeStart w:id="368"/>
      <w:r w:rsidRPr="00FF067E">
        <w:rPr>
          <w:rFonts w:ascii="Times New Roman" w:eastAsia="Times New Roman" w:hAnsi="Times New Roman" w:cs="Times New Roman"/>
          <w:sz w:val="24"/>
          <w:szCs w:val="24"/>
          <w:highlight w:val="yellow"/>
          <w:rPrChange w:id="369" w:author="Hampton, Stephanie" w:date="2021-07-31T15:06:00Z">
            <w:rPr>
              <w:rFonts w:ascii="Times New Roman" w:eastAsia="Times New Roman" w:hAnsi="Times New Roman" w:cs="Times New Roman"/>
              <w:sz w:val="24"/>
              <w:szCs w:val="24"/>
            </w:rPr>
          </w:rPrChange>
        </w:rPr>
        <w:t>C</w:t>
      </w:r>
      <w:commentRangeEnd w:id="368"/>
      <w:r w:rsidR="008D4804">
        <w:rPr>
          <w:rStyle w:val="CommentReference"/>
        </w:rPr>
        <w:commentReference w:id="368"/>
      </w:r>
      <w:r w:rsidRPr="00FF067E">
        <w:rPr>
          <w:rFonts w:ascii="Times New Roman" w:eastAsia="Times New Roman" w:hAnsi="Times New Roman" w:cs="Times New Roman"/>
          <w:sz w:val="24"/>
          <w:szCs w:val="24"/>
          <w:highlight w:val="yellow"/>
          <w:rPrChange w:id="370" w:author="Hampton, Stephanie" w:date="2021-07-31T15:06:00Z">
            <w:rPr>
              <w:rFonts w:ascii="Times New Roman" w:eastAsia="Times New Roman" w:hAnsi="Times New Roman" w:cs="Times New Roman"/>
              <w:sz w:val="24"/>
              <w:szCs w:val="24"/>
            </w:rPr>
          </w:rPrChange>
        </w:rPr>
        <w:t>).</w:t>
      </w:r>
    </w:p>
    <w:p w14:paraId="22A1D383" w14:textId="0FD3ED43"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41E1AE" wp14:editId="18C6E29D">
            <wp:extent cx="2930857" cy="5861713"/>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stoich_boxplot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31812" cy="5863623"/>
                    </a:xfrm>
                    <a:prstGeom prst="rect">
                      <a:avLst/>
                    </a:prstGeom>
                  </pic:spPr>
                </pic:pic>
              </a:graphicData>
            </a:graphic>
          </wp:inline>
        </w:drawing>
      </w:r>
    </w:p>
    <w:p w14:paraId="353BFAB8" w14:textId="6037D5F0" w:rsidR="006C4C61"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Molar </w:t>
      </w:r>
      <w:proofErr w:type="spellStart"/>
      <w:r>
        <w:rPr>
          <w:rFonts w:ascii="Times New Roman" w:eastAsia="Times New Roman" w:hAnsi="Times New Roman" w:cs="Times New Roman"/>
          <w:sz w:val="24"/>
          <w:szCs w:val="24"/>
        </w:rPr>
        <w:t>Carbon:Nitrogen</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(B), 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(C) ratios for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Dotted lines in each plot reflect the </w:t>
      </w:r>
      <w:r w:rsidR="006C4C61">
        <w:rPr>
          <w:rFonts w:ascii="Times New Roman" w:eastAsia="Times New Roman" w:hAnsi="Times New Roman" w:cs="Times New Roman"/>
          <w:sz w:val="24"/>
          <w:szCs w:val="24"/>
        </w:rPr>
        <w:t xml:space="preserve">empirically derived stoichiometric ratios for non-nutrient limited growth of periphyton communities (i.e., 119:17:1; </w:t>
      </w:r>
      <w:r w:rsidR="006C4C61">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{"citationID":"hb8YqRo3","properties":{"formattedCitation":"(Hillebrand and Sommer 1999)","plainCitation":"(Hillebrand and Sommer 1999)","dontUpdate":true,"noteIndex":0},"citationItems":[{"id":4676,"uris":["http://zotero.org/users/2645460/items/S65PWPMA"],"uri":["http://zotero.org/users/2645460/items/S65PWPMA"],"itemData":{"id":4676,"type":"article-journal","abstract":"Cellular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6C4C61">
        <w:rPr>
          <w:rFonts w:ascii="Times New Roman" w:eastAsia="Times New Roman" w:hAnsi="Times New Roman" w:cs="Times New Roman"/>
          <w:sz w:val="24"/>
          <w:szCs w:val="24"/>
        </w:rPr>
        <w:fldChar w:fldCharType="separate"/>
      </w:r>
      <w:r w:rsidR="006C4C61" w:rsidRPr="006C4C61">
        <w:rPr>
          <w:rFonts w:ascii="Times New Roman" w:hAnsi="Times New Roman" w:cs="Times New Roman"/>
          <w:sz w:val="24"/>
        </w:rPr>
        <w:t>Hillebrand and Sommer 1999)</w:t>
      </w:r>
      <w:r w:rsidR="006C4C61">
        <w:rPr>
          <w:rFonts w:ascii="Times New Roman" w:eastAsia="Times New Roman" w:hAnsi="Times New Roman" w:cs="Times New Roman"/>
          <w:sz w:val="24"/>
          <w:szCs w:val="24"/>
        </w:rPr>
        <w:fldChar w:fldCharType="end"/>
      </w:r>
      <w:r w:rsidR="006C4C61">
        <w:rPr>
          <w:rFonts w:ascii="Times New Roman" w:eastAsia="Times New Roman" w:hAnsi="Times New Roman" w:cs="Times New Roman"/>
          <w:sz w:val="24"/>
          <w:szCs w:val="24"/>
        </w:rPr>
        <w:t xml:space="preserve">. </w:t>
      </w:r>
    </w:p>
    <w:p w14:paraId="4789F3B0" w14:textId="77777777" w:rsidR="006C4C61" w:rsidRDefault="006C4C6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4FD0CB" w14:textId="77777777" w:rsidR="00A7754D" w:rsidRDefault="00A7754D">
      <w:pPr>
        <w:widowControl w:val="0"/>
        <w:spacing w:line="240" w:lineRule="auto"/>
        <w:rPr>
          <w:rFonts w:ascii="Times New Roman" w:eastAsia="Times New Roman" w:hAnsi="Times New Roman" w:cs="Times New Roman"/>
          <w:sz w:val="24"/>
          <w:szCs w:val="24"/>
        </w:rPr>
      </w:pPr>
    </w:p>
    <w:p w14:paraId="590E2C2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B85BA" wp14:editId="5515D8E1">
            <wp:extent cx="5943600" cy="3467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3467100"/>
                    </a:xfrm>
                    <a:prstGeom prst="rect">
                      <a:avLst/>
                    </a:prstGeom>
                    <a:ln/>
                  </pic:spPr>
                </pic:pic>
              </a:graphicData>
            </a:graphic>
          </wp:inline>
        </w:drawing>
      </w:r>
    </w:p>
    <w:p w14:paraId="0FC19131" w14:textId="6C0BB38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Relative concentrations of saturated (SAFA), monounsaturated (MUFA), and polyunsaturated (PUFA) fatty acids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w:t>
      </w:r>
      <w:r>
        <w:br w:type="page"/>
      </w:r>
    </w:p>
    <w:p w14:paraId="0FEBCC4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2E254D" wp14:editId="7F59E238">
            <wp:extent cx="5943600" cy="3467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5943600" cy="3467100"/>
                    </a:xfrm>
                    <a:prstGeom prst="rect">
                      <a:avLst/>
                    </a:prstGeom>
                    <a:ln/>
                  </pic:spPr>
                </pic:pic>
              </a:graphicData>
            </a:graphic>
          </wp:inline>
        </w:drawing>
      </w:r>
    </w:p>
    <w:p w14:paraId="6408CAEF" w14:textId="61173B7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Relative concentrations of essential fatty acids (EFAs)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EFAs are considered highly nutritious fatty acids for higher trophic levels and are primarily synthesized by primary producers. </w:t>
      </w:r>
      <w:commentRangeStart w:id="371"/>
      <w:r>
        <w:rPr>
          <w:rFonts w:ascii="Times New Roman" w:eastAsia="Times New Roman" w:hAnsi="Times New Roman" w:cs="Times New Roman"/>
          <w:sz w:val="24"/>
          <w:szCs w:val="24"/>
        </w:rPr>
        <w:t xml:space="preserve">Greatest differences in EFAs between locations and timepoints occurred at sites with decentralized sewage treatment, which contained increased 20:5ω3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commentRangeEnd w:id="371"/>
      <w:r w:rsidR="008D4804">
        <w:rPr>
          <w:rStyle w:val="CommentReference"/>
        </w:rPr>
        <w:commentReference w:id="371"/>
      </w:r>
      <w:r>
        <w:rPr>
          <w:rFonts w:ascii="Times New Roman" w:eastAsia="Times New Roman" w:hAnsi="Times New Roman" w:cs="Times New Roman"/>
          <w:sz w:val="24"/>
          <w:szCs w:val="24"/>
        </w:rPr>
        <w:t>Because fatty acids tend to map to algal community compositions, this increased 20:5ω3 signature was likely related with increased diatom abundance</w:t>
      </w:r>
      <w:r w:rsidR="00586DCB">
        <w:rPr>
          <w:rFonts w:ascii="Times New Roman" w:eastAsia="Times New Roman" w:hAnsi="Times New Roman" w:cs="Times New Roman"/>
          <w:sz w:val="24"/>
          <w:szCs w:val="24"/>
        </w:rPr>
        <w:t xml:space="preserve"> (Figure 5)</w:t>
      </w:r>
      <w:r>
        <w:rPr>
          <w:rFonts w:ascii="Times New Roman" w:eastAsia="Times New Roman" w:hAnsi="Times New Roman" w:cs="Times New Roman"/>
          <w:sz w:val="24"/>
          <w:szCs w:val="24"/>
        </w:rPr>
        <w:t xml:space="preserve">. </w:t>
      </w:r>
      <w:r>
        <w:br w:type="page"/>
      </w:r>
    </w:p>
    <w:p w14:paraId="405E186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488A16" wp14:editId="17E63EB1">
            <wp:extent cx="5943600" cy="2971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2971800"/>
                    </a:xfrm>
                    <a:prstGeom prst="rect">
                      <a:avLst/>
                    </a:prstGeom>
                    <a:ln/>
                  </pic:spPr>
                </pic:pic>
              </a:graphicData>
            </a:graphic>
          </wp:inline>
        </w:drawing>
      </w:r>
    </w:p>
    <w:p w14:paraId="74DBF31F" w14:textId="647CF8A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NMDS biplot based on EFA relative abundance (A) and boxplots of NMDS axis values when points are grouped by sewage treatment technique (B)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 The NMDS biplot suggested that sites separated significantly by differences in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(circles and diamonds; PERMANOVA p = 0.01). Post hoc SIMPER analyses suggested 20:5ω3 relative abundance as the most influential EFA in driving point separation. </w:t>
      </w:r>
      <w:r w:rsidRPr="008B034B">
        <w:rPr>
          <w:rFonts w:ascii="Times New Roman" w:eastAsia="Times New Roman" w:hAnsi="Times New Roman" w:cs="Times New Roman"/>
          <w:sz w:val="24"/>
          <w:szCs w:val="24"/>
          <w:highlight w:val="yellow"/>
          <w:rPrChange w:id="372" w:author="Hampton, Stephanie" w:date="2021-07-31T15:16:00Z">
            <w:rPr>
              <w:rFonts w:ascii="Times New Roman" w:eastAsia="Times New Roman" w:hAnsi="Times New Roman" w:cs="Times New Roman"/>
              <w:sz w:val="24"/>
              <w:szCs w:val="24"/>
            </w:rPr>
          </w:rPrChange>
        </w:rPr>
        <w:t xml:space="preserve">This same pattern was observed in the univariate EFA analysis (Figure </w:t>
      </w:r>
      <w:r w:rsidR="00586DCB" w:rsidRPr="008B034B">
        <w:rPr>
          <w:rFonts w:ascii="Times New Roman" w:eastAsia="Times New Roman" w:hAnsi="Times New Roman" w:cs="Times New Roman"/>
          <w:sz w:val="24"/>
          <w:szCs w:val="24"/>
          <w:highlight w:val="yellow"/>
          <w:rPrChange w:id="373" w:author="Hampton, Stephanie" w:date="2021-07-31T15:16:00Z">
            <w:rPr>
              <w:rFonts w:ascii="Times New Roman" w:eastAsia="Times New Roman" w:hAnsi="Times New Roman" w:cs="Times New Roman"/>
              <w:sz w:val="24"/>
              <w:szCs w:val="24"/>
            </w:rPr>
          </w:rPrChange>
        </w:rPr>
        <w:t>9</w:t>
      </w:r>
      <w:r w:rsidRPr="008B034B">
        <w:rPr>
          <w:rFonts w:ascii="Times New Roman" w:eastAsia="Times New Roman" w:hAnsi="Times New Roman" w:cs="Times New Roman"/>
          <w:sz w:val="24"/>
          <w:szCs w:val="24"/>
          <w:highlight w:val="yellow"/>
          <w:rPrChange w:id="374" w:author="Hampton, Stephanie" w:date="2021-07-31T15:16:00Z">
            <w:rPr>
              <w:rFonts w:ascii="Times New Roman" w:eastAsia="Times New Roman" w:hAnsi="Times New Roman" w:cs="Times New Roman"/>
              <w:sz w:val="24"/>
              <w:szCs w:val="24"/>
            </w:rPr>
          </w:rPrChange>
        </w:rPr>
        <w:t xml:space="preserve">). When considering processes underpinning each NMDS axis, NMDS1 tended to reflect temporal differences in EFA composition, which were likely brought about from the </w:t>
      </w:r>
      <w:r w:rsidR="00E627DF" w:rsidRPr="008B034B">
        <w:rPr>
          <w:rFonts w:ascii="Times New Roman" w:eastAsia="Times New Roman" w:hAnsi="Times New Roman" w:cs="Times New Roman"/>
          <w:sz w:val="24"/>
          <w:szCs w:val="24"/>
          <w:highlight w:val="yellow"/>
          <w:rPrChange w:id="375" w:author="Hampton, Stephanie" w:date="2021-07-31T15:16:00Z">
            <w:rPr>
              <w:rFonts w:ascii="Times New Roman" w:eastAsia="Times New Roman" w:hAnsi="Times New Roman" w:cs="Times New Roman"/>
              <w:sz w:val="24"/>
              <w:szCs w:val="24"/>
            </w:rPr>
          </w:rPrChange>
        </w:rPr>
        <w:t>tourism season</w:t>
      </w:r>
      <w:r w:rsidRPr="008B034B">
        <w:rPr>
          <w:rFonts w:ascii="Times New Roman" w:eastAsia="Times New Roman" w:hAnsi="Times New Roman" w:cs="Times New Roman"/>
          <w:sz w:val="24"/>
          <w:szCs w:val="24"/>
          <w:highlight w:val="yellow"/>
          <w:rPrChange w:id="376" w:author="Hampton, Stephanie" w:date="2021-07-31T15:16:00Z">
            <w:rPr>
              <w:rFonts w:ascii="Times New Roman" w:eastAsia="Times New Roman" w:hAnsi="Times New Roman" w:cs="Times New Roman"/>
              <w:sz w:val="24"/>
              <w:szCs w:val="24"/>
            </w:rPr>
          </w:rPrChange>
        </w:rPr>
        <w:t xml:space="preserve"> and community succession. For example, chlorophytes usually contain mixtures of 18-Carbon ω-3 EFAs, whereas diatoms tend to contain mixtures of 20-Carbon ω-3 EFAs. NMDS2 seemed more reflective of relative ω-3 and ω-6 abundances (A). Univariate analyses corroborated multivariate interpretations that NMDS2 values were significantly different based on </w:t>
      </w:r>
      <w:r w:rsidR="00E627DF" w:rsidRPr="008B034B">
        <w:rPr>
          <w:rFonts w:ascii="Times New Roman" w:eastAsia="Times New Roman" w:hAnsi="Times New Roman" w:cs="Times New Roman"/>
          <w:sz w:val="24"/>
          <w:szCs w:val="24"/>
          <w:highlight w:val="yellow"/>
          <w:rPrChange w:id="377" w:author="Hampton, Stephanie" w:date="2021-07-31T15:16:00Z">
            <w:rPr>
              <w:rFonts w:ascii="Times New Roman" w:eastAsia="Times New Roman" w:hAnsi="Times New Roman" w:cs="Times New Roman"/>
              <w:sz w:val="24"/>
              <w:szCs w:val="24"/>
            </w:rPr>
          </w:rPrChange>
        </w:rPr>
        <w:t>tourism season</w:t>
      </w:r>
      <w:r w:rsidRPr="008B034B">
        <w:rPr>
          <w:rFonts w:ascii="Times New Roman" w:eastAsia="Times New Roman" w:hAnsi="Times New Roman" w:cs="Times New Roman"/>
          <w:sz w:val="24"/>
          <w:szCs w:val="24"/>
          <w:highlight w:val="yellow"/>
          <w:rPrChange w:id="378" w:author="Hampton, Stephanie" w:date="2021-07-31T15:16:00Z">
            <w:rPr>
              <w:rFonts w:ascii="Times New Roman" w:eastAsia="Times New Roman" w:hAnsi="Times New Roman" w:cs="Times New Roman"/>
              <w:sz w:val="24"/>
              <w:szCs w:val="24"/>
            </w:rPr>
          </w:rPrChange>
        </w:rPr>
        <w:t xml:space="preserve"> (C) but not sewage treatment technique (</w:t>
      </w:r>
      <w:commentRangeStart w:id="379"/>
      <w:r w:rsidRPr="008B034B">
        <w:rPr>
          <w:rFonts w:ascii="Times New Roman" w:eastAsia="Times New Roman" w:hAnsi="Times New Roman" w:cs="Times New Roman"/>
          <w:sz w:val="24"/>
          <w:szCs w:val="24"/>
          <w:highlight w:val="yellow"/>
          <w:rPrChange w:id="380" w:author="Hampton, Stephanie" w:date="2021-07-31T15:16:00Z">
            <w:rPr>
              <w:rFonts w:ascii="Times New Roman" w:eastAsia="Times New Roman" w:hAnsi="Times New Roman" w:cs="Times New Roman"/>
              <w:sz w:val="24"/>
              <w:szCs w:val="24"/>
            </w:rPr>
          </w:rPrChange>
        </w:rPr>
        <w:t>B</w:t>
      </w:r>
      <w:commentRangeEnd w:id="379"/>
      <w:r w:rsidR="00121EA9">
        <w:rPr>
          <w:rStyle w:val="CommentReference"/>
        </w:rPr>
        <w:commentReference w:id="379"/>
      </w:r>
      <w:r w:rsidRPr="008B034B">
        <w:rPr>
          <w:rFonts w:ascii="Times New Roman" w:eastAsia="Times New Roman" w:hAnsi="Times New Roman" w:cs="Times New Roman"/>
          <w:sz w:val="24"/>
          <w:szCs w:val="24"/>
          <w:highlight w:val="yellow"/>
          <w:rPrChange w:id="382" w:author="Hampton, Stephanie" w:date="2021-07-31T15:16:00Z">
            <w:rPr>
              <w:rFonts w:ascii="Times New Roman" w:eastAsia="Times New Roman" w:hAnsi="Times New Roman" w:cs="Times New Roman"/>
              <w:sz w:val="24"/>
              <w:szCs w:val="24"/>
            </w:rPr>
          </w:rPrChange>
        </w:rPr>
        <w:t>).</w:t>
      </w:r>
    </w:p>
    <w:sectPr w:rsidR="00A7754D">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Hampton, Stephanie" w:date="2021-07-31T07:50:00Z" w:initials="HS">
    <w:p w14:paraId="6166B194" w14:textId="00D4C380" w:rsidR="005505A4" w:rsidRDefault="005505A4">
      <w:pPr>
        <w:pStyle w:val="CommentText"/>
      </w:pPr>
      <w:r>
        <w:rPr>
          <w:rStyle w:val="CommentReference"/>
        </w:rPr>
        <w:annotationRef/>
      </w:r>
      <w:r>
        <w:t>This is a well written abstract</w:t>
      </w:r>
    </w:p>
  </w:comment>
  <w:comment w:id="1" w:author="Hampton, Stephanie" w:date="2021-07-31T07:46:00Z" w:initials="HS">
    <w:p w14:paraId="10D403C7" w14:textId="27D25369" w:rsidR="005505A4" w:rsidRDefault="005505A4">
      <w:pPr>
        <w:pStyle w:val="CommentText"/>
      </w:pPr>
      <w:r>
        <w:rPr>
          <w:rStyle w:val="CommentReference"/>
        </w:rPr>
        <w:annotationRef/>
      </w:r>
      <w:r>
        <w:t>Is this really the word you mean? Do they adsorb as well as absorb so that the generality is needed?</w:t>
      </w:r>
    </w:p>
  </w:comment>
  <w:comment w:id="2" w:author="Hampton, Stephanie" w:date="2021-07-31T07:49:00Z" w:initials="HS">
    <w:p w14:paraId="330F0EF7" w14:textId="132DDC3C" w:rsidR="005505A4" w:rsidRDefault="005505A4">
      <w:pPr>
        <w:pStyle w:val="CommentText"/>
      </w:pPr>
      <w:r>
        <w:rPr>
          <w:rStyle w:val="CommentReference"/>
        </w:rPr>
        <w:annotationRef/>
      </w:r>
      <w:r>
        <w:t>Do you mean C:N:P ratio? This is a bit awkward phrasing so it is a place for the reader to stumble</w:t>
      </w:r>
    </w:p>
  </w:comment>
  <w:comment w:id="5" w:author="Hampton, Stephanie" w:date="2021-07-31T07:54:00Z" w:initials="HS">
    <w:p w14:paraId="25646657" w14:textId="2F13A1E4" w:rsidR="005505A4" w:rsidRDefault="005505A4">
      <w:pPr>
        <w:pStyle w:val="CommentText"/>
      </w:pPr>
      <w:r>
        <w:rPr>
          <w:rStyle w:val="CommentReference"/>
        </w:rPr>
        <w:annotationRef/>
      </w:r>
      <w:r>
        <w:t>Probably not the right reference here since their study didn’t examine eutrophication, which is implied by where this reference is placed – there are lots of references out there about consequences of eutrophication for food quality</w:t>
      </w:r>
    </w:p>
  </w:comment>
  <w:comment w:id="14" w:author="Hampton, Stephanie" w:date="2021-07-31T07:59:00Z" w:initials="HS">
    <w:p w14:paraId="0727A6A9" w14:textId="60988F15" w:rsidR="005505A4" w:rsidRDefault="005505A4">
      <w:pPr>
        <w:pStyle w:val="CommentText"/>
      </w:pPr>
      <w:r>
        <w:rPr>
          <w:rStyle w:val="CommentReference"/>
        </w:rPr>
        <w:annotationRef/>
      </w:r>
      <w:r>
        <w:t>The detail here raises some doubts – is this a big enough issue that we need to treat our results with more caution? Might there be taxa differentially taking up caffeine, responsible for the patterns we see? Be ready to answer this question and also rephrase this part of the paragraph to indicate it’s really not a problem if it’s not, or to guide the reader to what they should look for in the results if it’s likely to be a problem</w:t>
      </w:r>
    </w:p>
  </w:comment>
  <w:comment w:id="18" w:author="Hampton, Stephanie" w:date="2021-07-31T08:01:00Z" w:initials="HS">
    <w:p w14:paraId="57B5F52A" w14:textId="59D2A757" w:rsidR="005505A4" w:rsidRDefault="005505A4">
      <w:pPr>
        <w:pStyle w:val="CommentText"/>
      </w:pPr>
      <w:r>
        <w:rPr>
          <w:rStyle w:val="CommentReference"/>
        </w:rPr>
        <w:annotationRef/>
      </w:r>
      <w:r>
        <w:t>Bioaccumulation has a specific definition and it’s not the only way biota can change water concentration of a substance – they could just take it up, transform it and pee it out – do you mean uptake or bioaccumulate?</w:t>
      </w:r>
    </w:p>
  </w:comment>
  <w:comment w:id="27" w:author="Hampton, Stephanie" w:date="2021-07-31T08:04:00Z" w:initials="HS">
    <w:p w14:paraId="05F67F8A" w14:textId="22444C53" w:rsidR="005505A4" w:rsidRDefault="005505A4">
      <w:pPr>
        <w:pStyle w:val="CommentText"/>
      </w:pPr>
      <w:r>
        <w:rPr>
          <w:rStyle w:val="CommentReference"/>
        </w:rPr>
        <w:annotationRef/>
      </w:r>
      <w:r>
        <w:t xml:space="preserve">Not quite the right reference here – </w:t>
      </w:r>
      <w:proofErr w:type="spellStart"/>
      <w:r>
        <w:t>timoshkin</w:t>
      </w:r>
      <w:proofErr w:type="spellEnd"/>
      <w:r>
        <w:t xml:space="preserve"> used bacterial abundance as a tool but didn’t verify that it was reliable – there are other references that would be more authoritative for this statement</w:t>
      </w:r>
    </w:p>
  </w:comment>
  <w:comment w:id="42" w:author="Hampton, Stephanie" w:date="2021-07-31T08:10:00Z" w:initials="HS">
    <w:p w14:paraId="4316729D" w14:textId="44BD4E44" w:rsidR="005505A4" w:rsidRDefault="005505A4">
      <w:pPr>
        <w:pStyle w:val="CommentText"/>
      </w:pPr>
      <w:r>
        <w:rPr>
          <w:rStyle w:val="CommentReference"/>
        </w:rPr>
        <w:annotationRef/>
      </w:r>
      <w:r>
        <w:t>This is specific to pelagic although this sentence follows a topic sentence about benthos</w:t>
      </w:r>
    </w:p>
  </w:comment>
  <w:comment w:id="44" w:author="Hampton, Stephanie" w:date="2021-07-31T08:15:00Z" w:initials="HS">
    <w:p w14:paraId="5C4B689F" w14:textId="0C466CC9" w:rsidR="005505A4" w:rsidRDefault="005505A4">
      <w:pPr>
        <w:pStyle w:val="CommentText"/>
      </w:pPr>
      <w:r>
        <w:rPr>
          <w:rStyle w:val="CommentReference"/>
        </w:rPr>
        <w:annotationRef/>
      </w:r>
      <w:r>
        <w:t>Neither paper tested the efficiency of nutrient removal – rephrase or use other references</w:t>
      </w:r>
    </w:p>
  </w:comment>
  <w:comment w:id="49" w:author="Hampton, Stephanie" w:date="2021-07-31T08:17:00Z" w:initials="HS">
    <w:p w14:paraId="153ED907" w14:textId="25155CBB" w:rsidR="005505A4" w:rsidRDefault="005505A4">
      <w:pPr>
        <w:pStyle w:val="CommentText"/>
      </w:pPr>
      <w:r>
        <w:rPr>
          <w:rStyle w:val="CommentReference"/>
        </w:rPr>
        <w:annotationRef/>
      </w:r>
      <w:r>
        <w:t>You’ve just set up succession as being controlled by nutrients but this sentence relies on there being other factors at play that make succession keep happening even when nutrients are pulsed – you’ll need to handle that complexity in some way – do other processes such as competition for space or light affect succession in benthic algae?</w:t>
      </w:r>
    </w:p>
  </w:comment>
  <w:comment w:id="52" w:author="Hampton, Stephanie" w:date="2021-07-31T08:21:00Z" w:initials="HS">
    <w:p w14:paraId="5CF2B7D1" w14:textId="5B508258" w:rsidR="005505A4" w:rsidRDefault="005505A4">
      <w:pPr>
        <w:pStyle w:val="CommentText"/>
      </w:pPr>
      <w:r>
        <w:rPr>
          <w:rStyle w:val="CommentReference"/>
        </w:rPr>
        <w:annotationRef/>
      </w:r>
      <w:r>
        <w:t>Is this what you mean?</w:t>
      </w:r>
    </w:p>
  </w:comment>
  <w:comment w:id="71" w:author="Hampton, Stephanie" w:date="2021-07-31T08:22:00Z" w:initials="HS">
    <w:p w14:paraId="3AA55FAF" w14:textId="005AFF6B" w:rsidR="005505A4" w:rsidRDefault="005505A4">
      <w:pPr>
        <w:pStyle w:val="CommentText"/>
      </w:pPr>
      <w:r>
        <w:rPr>
          <w:rStyle w:val="CommentReference"/>
        </w:rPr>
        <w:annotationRef/>
      </w:r>
      <w:r>
        <w:t>Not quite the right term… they are tools but they are also real aspects of nutrition… paradigm is used in scholarship typically to refer to a formal construct of some kind though I think colloquially it’s looser… and the sentence is kind of weird overall</w:t>
      </w:r>
    </w:p>
  </w:comment>
  <w:comment w:id="55" w:author="Hampton, Stephanie" w:date="2021-07-31T08:31:00Z" w:initials="HS">
    <w:p w14:paraId="57295D5E" w14:textId="45112478" w:rsidR="005505A4" w:rsidRDefault="005505A4">
      <w:pPr>
        <w:pStyle w:val="CommentText"/>
      </w:pPr>
      <w:r>
        <w:rPr>
          <w:rStyle w:val="CommentReference"/>
        </w:rPr>
        <w:annotationRef/>
      </w:r>
      <w:r>
        <w:t xml:space="preserve">Dang – I wrote a long comment that got lost when I rephrased this sentence… paradigm is just a weird word here – are fatty acids and </w:t>
      </w:r>
      <w:proofErr w:type="spellStart"/>
      <w:r>
        <w:t>c:n:p</w:t>
      </w:r>
      <w:proofErr w:type="spellEnd"/>
      <w:r>
        <w:t xml:space="preserve"> tools or real elements of nutrition, or both, but they are not quite paradigms which is also a word that doesn’t have a good definition in scientific literature</w:t>
      </w:r>
    </w:p>
  </w:comment>
  <w:comment w:id="78" w:author="Hampton, Stephanie" w:date="2021-07-31T08:34:00Z" w:initials="HS">
    <w:p w14:paraId="109EDA45" w14:textId="59431211" w:rsidR="005505A4" w:rsidRDefault="005505A4">
      <w:pPr>
        <w:pStyle w:val="CommentText"/>
      </w:pPr>
      <w:r>
        <w:rPr>
          <w:rStyle w:val="CommentReference"/>
        </w:rPr>
        <w:annotationRef/>
      </w:r>
      <w:r>
        <w:t>Awkward ‘in contrast’ leads directly to a sentence fragment that is the same as fatty acids, then the thing that is different – I would suggest just deleting this and starting with “Stoichiometric…”</w:t>
      </w:r>
    </w:p>
  </w:comment>
  <w:comment w:id="93" w:author="Hampton, Stephanie" w:date="2021-07-31T08:39:00Z" w:initials="HS">
    <w:p w14:paraId="65F04319" w14:textId="61AF0C32" w:rsidR="005505A4" w:rsidRDefault="005505A4">
      <w:pPr>
        <w:pStyle w:val="CommentText"/>
      </w:pPr>
      <w:r>
        <w:rPr>
          <w:rStyle w:val="CommentReference"/>
        </w:rPr>
        <w:annotationRef/>
      </w:r>
      <w:r>
        <w:t xml:space="preserve">These refs don’t test efficiency – go to mechanistic literature for this </w:t>
      </w:r>
    </w:p>
  </w:comment>
  <w:comment w:id="94" w:author="Hampton, Stephanie" w:date="2021-07-31T08:46:00Z" w:initials="HS">
    <w:p w14:paraId="3DE1393B" w14:textId="65ED7BD7" w:rsidR="005505A4" w:rsidRDefault="005505A4">
      <w:pPr>
        <w:pStyle w:val="CommentText"/>
      </w:pPr>
      <w:r>
        <w:rPr>
          <w:rStyle w:val="CommentReference"/>
        </w:rPr>
        <w:annotationRef/>
      </w:r>
      <w:r>
        <w:t>Stoichiometric nutrition doesn’t make sense to me – you haven’t defined what it is? What is good stoichiometry? And why would green algae increasing relative to diatoms be good?</w:t>
      </w:r>
    </w:p>
  </w:comment>
  <w:comment w:id="101" w:author="Hampton, Stephanie" w:date="2021-07-31T08:41:00Z" w:initials="HS">
    <w:p w14:paraId="1D47EC31" w14:textId="48EE8DD5" w:rsidR="005505A4" w:rsidRDefault="005505A4">
      <w:pPr>
        <w:pStyle w:val="CommentText"/>
      </w:pPr>
      <w:r>
        <w:rPr>
          <w:rStyle w:val="CommentReference"/>
        </w:rPr>
        <w:annotationRef/>
      </w:r>
      <w:r>
        <w:t>This is awkward here… is the more general statement “for example, some periphyton taxa are capable of excess uptake and sequestration of nutrients, and additionally can produce carbon-rich exudates that contribute to a relatively carbon-rich persistent biofilm…” something like that?</w:t>
      </w:r>
    </w:p>
  </w:comment>
  <w:comment w:id="109" w:author="Hampton, Stephanie" w:date="2021-07-31T08:48:00Z" w:initials="HS">
    <w:p w14:paraId="06A107B3" w14:textId="056F2857" w:rsidR="005505A4" w:rsidRDefault="005505A4">
      <w:pPr>
        <w:pStyle w:val="CommentText"/>
      </w:pPr>
      <w:r>
        <w:rPr>
          <w:rStyle w:val="CommentReference"/>
        </w:rPr>
        <w:annotationRef/>
      </w:r>
      <w:r>
        <w:t>Set this up earlier in paragraph</w:t>
      </w:r>
    </w:p>
  </w:comment>
  <w:comment w:id="110" w:author="Hampton, Stephanie" w:date="2021-07-31T08:51:00Z" w:initials="HS">
    <w:p w14:paraId="7FC0A815" w14:textId="6FFF75D6" w:rsidR="005505A4" w:rsidRDefault="005505A4">
      <w:pPr>
        <w:pStyle w:val="CommentText"/>
      </w:pPr>
      <w:r>
        <w:rPr>
          <w:rStyle w:val="CommentReference"/>
        </w:rPr>
        <w:annotationRef/>
      </w:r>
      <w:r>
        <w:t xml:space="preserve">Not mechanistic reference – beware </w:t>
      </w:r>
      <w:r>
        <w:rPr>
          <w:noProof/>
        </w:rPr>
        <w:t>creating a chain of speculation - Rosenberger speculates this mechanism, Oleksy speculates same mechanism, Meyer speculates same mechanism...</w:t>
      </w:r>
    </w:p>
  </w:comment>
  <w:comment w:id="113" w:author="Hampton, Stephanie" w:date="2021-07-31T14:02:00Z" w:initials="HS">
    <w:p w14:paraId="7CCE5E2E" w14:textId="76BDC0DF" w:rsidR="00D5749E" w:rsidRDefault="00D5749E">
      <w:pPr>
        <w:pStyle w:val="CommentText"/>
      </w:pPr>
      <w:r>
        <w:rPr>
          <w:rStyle w:val="CommentReference"/>
        </w:rPr>
        <w:annotationRef/>
      </w:r>
      <w:r>
        <w:t>Is this true? I’m inferring based on a statement in the discussion</w:t>
      </w:r>
    </w:p>
  </w:comment>
  <w:comment w:id="116" w:author="Hampton, Stephanie" w:date="2021-07-31T08:54:00Z" w:initials="HS">
    <w:p w14:paraId="6B8F66B5" w14:textId="5E255CC4" w:rsidR="005505A4" w:rsidRDefault="005505A4">
      <w:pPr>
        <w:pStyle w:val="CommentText"/>
      </w:pPr>
      <w:r>
        <w:rPr>
          <w:rStyle w:val="CommentReference"/>
        </w:rPr>
        <w:annotationRef/>
      </w:r>
      <w:r>
        <w:t>When septic is functioning properly this should not occur</w:t>
      </w:r>
    </w:p>
  </w:comment>
  <w:comment w:id="126" w:author="Hampton, Stephanie" w:date="2021-07-31T08:59:00Z" w:initials="HS">
    <w:p w14:paraId="2D561AB0" w14:textId="56F8090F" w:rsidR="005505A4" w:rsidRDefault="005505A4">
      <w:pPr>
        <w:pStyle w:val="CommentText"/>
      </w:pPr>
      <w:r>
        <w:rPr>
          <w:rStyle w:val="CommentReference"/>
        </w:rPr>
        <w:annotationRef/>
      </w:r>
      <w:r>
        <w:t>If you are going to L&amp;O it will be useful to keep it general to nutrients rather than pollution</w:t>
      </w:r>
    </w:p>
  </w:comment>
  <w:comment w:id="128" w:author="Hampton, Stephanie" w:date="2021-07-31T09:00:00Z" w:initials="HS">
    <w:p w14:paraId="5483EBB3" w14:textId="4028687E" w:rsidR="005505A4" w:rsidRDefault="005505A4">
      <w:pPr>
        <w:pStyle w:val="CommentText"/>
      </w:pPr>
      <w:r>
        <w:rPr>
          <w:rStyle w:val="CommentReference"/>
        </w:rPr>
        <w:annotationRef/>
      </w:r>
      <w:r>
        <w:t>How can the moment have proximity to lakeside development? rephrase</w:t>
      </w:r>
    </w:p>
  </w:comment>
  <w:comment w:id="129" w:author="Hampton, Stephanie" w:date="2021-07-31T09:02:00Z" w:initials="HS">
    <w:p w14:paraId="0D682205" w14:textId="29C5E3FD" w:rsidR="005505A4" w:rsidRDefault="005505A4">
      <w:pPr>
        <w:pStyle w:val="CommentText"/>
      </w:pPr>
      <w:r>
        <w:rPr>
          <w:rStyle w:val="CommentReference"/>
        </w:rPr>
        <w:annotationRef/>
      </w:r>
      <w:r>
        <w:t>Repetitive with above</w:t>
      </w:r>
    </w:p>
  </w:comment>
  <w:comment w:id="130" w:author="Hampton, Stephanie" w:date="2021-07-31T09:04:00Z" w:initials="HS">
    <w:p w14:paraId="0BB04009" w14:textId="48DB34AF" w:rsidR="005505A4" w:rsidRDefault="005505A4">
      <w:pPr>
        <w:pStyle w:val="CommentText"/>
      </w:pPr>
      <w:r>
        <w:rPr>
          <w:rStyle w:val="CommentReference"/>
        </w:rPr>
        <w:annotationRef/>
      </w:r>
      <w:r>
        <w:t>This paragraph doesn’t give that evidence so this topic sentence is mysterious to me… I don’t know what to suggest</w:t>
      </w:r>
    </w:p>
  </w:comment>
  <w:comment w:id="131" w:author="Hampton, Stephanie" w:date="2021-07-31T09:05:00Z" w:initials="HS">
    <w:p w14:paraId="2AF35DF6" w14:textId="669F1273" w:rsidR="005505A4" w:rsidRDefault="005505A4">
      <w:pPr>
        <w:pStyle w:val="CommentText"/>
      </w:pPr>
      <w:r>
        <w:rPr>
          <w:rStyle w:val="CommentReference"/>
        </w:rPr>
        <w:annotationRef/>
      </w:r>
      <w:r>
        <w:t xml:space="preserve">Housing for permanent residents? Presumably all housing is permanent unless you are drawing a contrast with campsites or seasonal </w:t>
      </w:r>
      <w:proofErr w:type="spellStart"/>
      <w:r>
        <w:t>yerts</w:t>
      </w:r>
      <w:proofErr w:type="spellEnd"/>
      <w:r>
        <w:t>?</w:t>
      </w:r>
    </w:p>
  </w:comment>
  <w:comment w:id="148" w:author="Hampton, Stephanie" w:date="2021-07-31T09:10:00Z" w:initials="HS">
    <w:p w14:paraId="64652338" w14:textId="574CE39D" w:rsidR="005505A4" w:rsidRDefault="005505A4">
      <w:pPr>
        <w:pStyle w:val="CommentText"/>
      </w:pPr>
      <w:r>
        <w:rPr>
          <w:rStyle w:val="CommentReference"/>
        </w:rPr>
        <w:annotationRef/>
      </w:r>
      <w:r>
        <w:t>We almost made it through this sentence… I knew it would be complicated but here is where it hit the wall with too much complication. Give it another try and let me know if we need to workshop it together</w:t>
      </w:r>
    </w:p>
  </w:comment>
  <w:comment w:id="150" w:author="Hampton, Stephanie" w:date="2021-07-31T09:13:00Z" w:initials="HS">
    <w:p w14:paraId="39095391" w14:textId="23E109BE" w:rsidR="005505A4" w:rsidRDefault="005505A4">
      <w:pPr>
        <w:pStyle w:val="CommentText"/>
      </w:pPr>
      <w:r>
        <w:rPr>
          <w:rStyle w:val="CommentReference"/>
        </w:rPr>
        <w:annotationRef/>
      </w:r>
      <w:r>
        <w:t>Well done</w:t>
      </w:r>
    </w:p>
  </w:comment>
  <w:comment w:id="152" w:author="Hampton, Stephanie" w:date="2021-07-31T09:14:00Z" w:initials="HS">
    <w:p w14:paraId="6E63C749" w14:textId="4F90FBAA" w:rsidR="005505A4" w:rsidRDefault="005505A4">
      <w:pPr>
        <w:pStyle w:val="CommentText"/>
      </w:pPr>
      <w:r>
        <w:rPr>
          <w:rStyle w:val="CommentReference"/>
        </w:rPr>
        <w:annotationRef/>
      </w:r>
      <w:r>
        <w:t>Suggest capitalizing to reduce confusion about the different definitions of state or park</w:t>
      </w:r>
    </w:p>
  </w:comment>
  <w:comment w:id="158" w:author="Hampton, Stephanie" w:date="2021-07-31T09:14:00Z" w:initials="HS">
    <w:p w14:paraId="42422DCE" w14:textId="676B2F75" w:rsidR="005505A4" w:rsidRDefault="005505A4">
      <w:pPr>
        <w:pStyle w:val="CommentText"/>
      </w:pPr>
      <w:r>
        <w:rPr>
          <w:rStyle w:val="CommentReference"/>
        </w:rPr>
        <w:annotationRef/>
      </w:r>
      <w:r>
        <w:t xml:space="preserve">Totally pictured you standing at the exit of the park collecting the actual paper passes as people leave </w:t>
      </w:r>
      <w:r>
        <w:sym w:font="Wingdings" w:char="F04A"/>
      </w:r>
    </w:p>
  </w:comment>
  <w:comment w:id="162" w:author="Hampton, Stephanie" w:date="2021-07-31T09:16:00Z" w:initials="HS">
    <w:p w14:paraId="5A77F835" w14:textId="022CA795" w:rsidR="005505A4" w:rsidRDefault="005505A4">
      <w:pPr>
        <w:pStyle w:val="CommentText"/>
      </w:pPr>
      <w:r>
        <w:rPr>
          <w:rStyle w:val="CommentReference"/>
        </w:rPr>
        <w:annotationRef/>
      </w:r>
      <w:r>
        <w:t>unclear</w:t>
      </w:r>
    </w:p>
  </w:comment>
  <w:comment w:id="170" w:author="Hampton, Stephanie" w:date="2021-07-31T09:21:00Z" w:initials="HS">
    <w:p w14:paraId="53FB2A71" w14:textId="3E4D3BCA" w:rsidR="005505A4" w:rsidRDefault="005505A4">
      <w:pPr>
        <w:pStyle w:val="CommentText"/>
      </w:pPr>
      <w:r>
        <w:rPr>
          <w:rStyle w:val="CommentReference"/>
        </w:rPr>
        <w:annotationRef/>
      </w:r>
      <w:r>
        <w:t>“sites… are able…” not quite the right sentence structure, please rephrase</w:t>
      </w:r>
    </w:p>
  </w:comment>
  <w:comment w:id="171" w:author="Hampton, Stephanie" w:date="2021-07-31T09:23:00Z" w:initials="HS">
    <w:p w14:paraId="2767294F" w14:textId="21F23EA4" w:rsidR="005505A4" w:rsidRDefault="005505A4">
      <w:pPr>
        <w:pStyle w:val="CommentText"/>
      </w:pPr>
      <w:r>
        <w:rPr>
          <w:rStyle w:val="CommentReference"/>
        </w:rPr>
        <w:annotationRef/>
      </w:r>
      <w:r>
        <w:t xml:space="preserve">OMG! Field nightmare! </w:t>
      </w:r>
    </w:p>
  </w:comment>
  <w:comment w:id="174" w:author="Hampton, Stephanie" w:date="2021-07-31T09:26:00Z" w:initials="HS">
    <w:p w14:paraId="6D8D1C7E" w14:textId="3021D352" w:rsidR="005505A4" w:rsidRDefault="005505A4">
      <w:pPr>
        <w:pStyle w:val="CommentText"/>
      </w:pPr>
      <w:r>
        <w:rPr>
          <w:rStyle w:val="CommentReference"/>
        </w:rPr>
        <w:annotationRef/>
      </w:r>
      <w:r>
        <w:t>I don’t understand how this part of the sentence relates to the rest of the sentence</w:t>
      </w:r>
    </w:p>
  </w:comment>
  <w:comment w:id="176" w:author="Hampton, Stephanie" w:date="2021-07-31T09:27:00Z" w:initials="HS">
    <w:p w14:paraId="255207D6" w14:textId="75118735" w:rsidR="005505A4" w:rsidRDefault="005505A4">
      <w:pPr>
        <w:pStyle w:val="CommentText"/>
      </w:pPr>
      <w:r>
        <w:rPr>
          <w:rStyle w:val="CommentReference"/>
        </w:rPr>
        <w:annotationRef/>
      </w:r>
      <w:r>
        <w:t>These are really “samples intended phosphorus analysis” and same for “nitrate/nitrite” below… It might annoy some reviewer</w:t>
      </w:r>
    </w:p>
  </w:comment>
  <w:comment w:id="184" w:author="Hampton, Stephanie" w:date="2021-07-31T13:10:00Z" w:initials="HS">
    <w:p w14:paraId="3A573A5E" w14:textId="721F942E" w:rsidR="005505A4" w:rsidRDefault="005505A4">
      <w:pPr>
        <w:pStyle w:val="CommentText"/>
      </w:pPr>
      <w:r>
        <w:rPr>
          <w:rStyle w:val="CommentReference"/>
        </w:rPr>
        <w:annotationRef/>
      </w:r>
      <w:r>
        <w:t>This may be more detail than needed for review – seems all standard protocol – but I think it’s OK to err on the side of the detail for now</w:t>
      </w:r>
    </w:p>
  </w:comment>
  <w:comment w:id="185" w:author="Hampton, Stephanie" w:date="2021-07-31T13:09:00Z" w:initials="HS">
    <w:p w14:paraId="4BE46BE7" w14:textId="7A7F2843" w:rsidR="005505A4" w:rsidRDefault="005505A4">
      <w:pPr>
        <w:pStyle w:val="CommentText"/>
      </w:pPr>
      <w:r>
        <w:rPr>
          <w:rStyle w:val="CommentReference"/>
        </w:rPr>
        <w:annotationRef/>
      </w:r>
      <w:r>
        <w:t>What do you mean? Was there some extra step of ensuring dryness?</w:t>
      </w:r>
    </w:p>
  </w:comment>
  <w:comment w:id="186" w:author="Hampton, Stephanie" w:date="2021-07-31T13:12:00Z" w:initials="HS">
    <w:p w14:paraId="2B55EEE7" w14:textId="6E324F51" w:rsidR="005505A4" w:rsidRDefault="005505A4">
      <w:pPr>
        <w:pStyle w:val="CommentText"/>
      </w:pPr>
      <w:r>
        <w:rPr>
          <w:rStyle w:val="CommentReference"/>
        </w:rPr>
        <w:annotationRef/>
      </w:r>
      <w:r>
        <w:t>awkward</w:t>
      </w:r>
    </w:p>
  </w:comment>
  <w:comment w:id="188" w:author="Hampton, Stephanie" w:date="2021-07-31T13:21:00Z" w:initials="HS">
    <w:p w14:paraId="3127B127" w14:textId="265FF0FC" w:rsidR="005505A4" w:rsidRDefault="005505A4">
      <w:pPr>
        <w:pStyle w:val="CommentText"/>
      </w:pPr>
      <w:r>
        <w:rPr>
          <w:rStyle w:val="CommentReference"/>
        </w:rPr>
        <w:annotationRef/>
      </w:r>
      <w:r>
        <w:t xml:space="preserve">I don’t know why we would expect sewage treatment  to predict </w:t>
      </w:r>
      <w:proofErr w:type="spellStart"/>
      <w:r>
        <w:t>tsidw</w:t>
      </w:r>
      <w:proofErr w:type="spellEnd"/>
      <w:r>
        <w:t xml:space="preserve"> population… and what does “temporal position to tourism season” mean? Is it just the binary – in or out?</w:t>
      </w:r>
    </w:p>
  </w:comment>
  <w:comment w:id="193" w:author="Hampton, Stephanie" w:date="2021-07-31T13:25:00Z" w:initials="HS">
    <w:p w14:paraId="2F26FA62" w14:textId="0C3CD651" w:rsidR="005505A4" w:rsidRDefault="005505A4">
      <w:pPr>
        <w:pStyle w:val="CommentText"/>
      </w:pPr>
      <w:r>
        <w:rPr>
          <w:rStyle w:val="CommentReference"/>
        </w:rPr>
        <w:annotationRef/>
      </w:r>
      <w:r>
        <w:t>This is far too fussy a way to say in or out of season</w:t>
      </w:r>
    </w:p>
  </w:comment>
  <w:comment w:id="194" w:author="Hampton, Stephanie" w:date="2021-07-31T13:27:00Z" w:initials="HS">
    <w:p w14:paraId="4E7ACB21" w14:textId="30F74CB7" w:rsidR="005505A4" w:rsidRDefault="005505A4">
      <w:pPr>
        <w:pStyle w:val="CommentText"/>
      </w:pPr>
      <w:r>
        <w:rPr>
          <w:rStyle w:val="CommentReference"/>
        </w:rPr>
        <w:annotationRef/>
      </w:r>
      <w:r>
        <w:t xml:space="preserve">Do you have a reference for this? As you know I have never been comfortable treating axes in </w:t>
      </w:r>
      <w:proofErr w:type="spellStart"/>
      <w:r>
        <w:t>nmds</w:t>
      </w:r>
      <w:proofErr w:type="spellEnd"/>
      <w:r>
        <w:t xml:space="preserve"> as having consistent quantitative meaning – specifically I’m not sure one axis has meaning without the other because they are used to approximate multivariate distance in x-dimensional space</w:t>
      </w:r>
    </w:p>
  </w:comment>
  <w:comment w:id="195" w:author="Hampton, Stephanie" w:date="2021-07-31T13:30:00Z" w:initials="HS">
    <w:p w14:paraId="0119DDFC" w14:textId="036CB7F4" w:rsidR="005505A4" w:rsidRDefault="005505A4">
      <w:pPr>
        <w:pStyle w:val="CommentText"/>
      </w:pPr>
      <w:r>
        <w:rPr>
          <w:rStyle w:val="CommentReference"/>
        </w:rPr>
        <w:annotationRef/>
      </w:r>
      <w:r>
        <w:t xml:space="preserve">This makes me very uncomfortable – I was taught that </w:t>
      </w:r>
      <w:proofErr w:type="spellStart"/>
      <w:r>
        <w:t>nmds</w:t>
      </w:r>
      <w:proofErr w:type="spellEnd"/>
      <w:r>
        <w:t xml:space="preserve"> axes are different from </w:t>
      </w:r>
      <w:proofErr w:type="spellStart"/>
      <w:r>
        <w:t>pca</w:t>
      </w:r>
      <w:proofErr w:type="spellEnd"/>
      <w:r>
        <w:t xml:space="preserve"> in this way – so I would need convincing that this is OK and I’m not seeing references here</w:t>
      </w:r>
    </w:p>
  </w:comment>
  <w:comment w:id="200" w:author="Hampton, Stephanie" w:date="2021-07-31T13:43:00Z" w:initials="HS">
    <w:p w14:paraId="0D446DE0" w14:textId="74A4E26E" w:rsidR="005505A4" w:rsidRDefault="005505A4">
      <w:pPr>
        <w:pStyle w:val="CommentText"/>
      </w:pPr>
      <w:r>
        <w:rPr>
          <w:rStyle w:val="CommentReference"/>
        </w:rPr>
        <w:annotationRef/>
      </w:r>
      <w:r>
        <w:t>What does this sentence mean? It seems like a long way of saying there are more people on the northeastern side? TSIDW is an index not an analysis… do you mean that compressing the information into an index TSIDW helps to visualize the patterns more clearly?</w:t>
      </w:r>
    </w:p>
  </w:comment>
  <w:comment w:id="201" w:author="Hampton, Stephanie" w:date="2021-07-31T13:42:00Z" w:initials="HS">
    <w:p w14:paraId="0B484E31" w14:textId="6A548A82" w:rsidR="005505A4" w:rsidRDefault="005505A4">
      <w:pPr>
        <w:pStyle w:val="CommentText"/>
      </w:pPr>
      <w:r>
        <w:rPr>
          <w:rStyle w:val="CommentReference"/>
        </w:rPr>
        <w:annotationRef/>
      </w:r>
      <w:r>
        <w:t xml:space="preserve">Same comment </w:t>
      </w:r>
    </w:p>
  </w:comment>
  <w:comment w:id="202" w:author="Hampton, Stephanie" w:date="2021-07-31T13:45:00Z" w:initials="HS">
    <w:p w14:paraId="6A0014D0" w14:textId="5D98BF23" w:rsidR="005505A4" w:rsidRDefault="005505A4">
      <w:pPr>
        <w:pStyle w:val="CommentText"/>
      </w:pPr>
      <w:r>
        <w:rPr>
          <w:rStyle w:val="CommentReference"/>
        </w:rPr>
        <w:annotationRef/>
      </w:r>
      <w:r>
        <w:t>The cause and effect logic should put human population on the prediction side of what kind of treatment is there</w:t>
      </w:r>
    </w:p>
  </w:comment>
  <w:comment w:id="206" w:author="Hampton, Stephanie" w:date="2021-07-31T13:49:00Z" w:initials="HS">
    <w:p w14:paraId="3657F652" w14:textId="5D72C840" w:rsidR="005505A4" w:rsidRDefault="005505A4">
      <w:pPr>
        <w:pStyle w:val="CommentText"/>
      </w:pPr>
      <w:r>
        <w:rPr>
          <w:rStyle w:val="CommentReference"/>
        </w:rPr>
        <w:annotationRef/>
      </w:r>
      <w:r>
        <w:t xml:space="preserve">Again, I don’t think scores mean anything on one axis without the other – you could flip the whole cloud of points and preserve distance in the same way, which frequently happens when you run multiple </w:t>
      </w:r>
      <w:proofErr w:type="spellStart"/>
      <w:r>
        <w:t>nmds</w:t>
      </w:r>
      <w:proofErr w:type="spellEnd"/>
      <w:r>
        <w:t xml:space="preserve"> analyses – this would reverse the high and low scores on a single axis, unlike </w:t>
      </w:r>
      <w:proofErr w:type="spellStart"/>
      <w:r>
        <w:t>pca</w:t>
      </w:r>
      <w:proofErr w:type="spellEnd"/>
      <w:r>
        <w:t xml:space="preserve"> or ca</w:t>
      </w:r>
    </w:p>
  </w:comment>
  <w:comment w:id="216" w:author="Hampton, Stephanie" w:date="2021-07-31T13:52:00Z" w:initials="HS">
    <w:p w14:paraId="05A3B976" w14:textId="210DD9F1" w:rsidR="005505A4" w:rsidRDefault="005505A4">
      <w:pPr>
        <w:pStyle w:val="CommentText"/>
      </w:pPr>
      <w:r>
        <w:rPr>
          <w:rStyle w:val="CommentReference"/>
        </w:rPr>
        <w:annotationRef/>
      </w:r>
      <w:r>
        <w:t>Optimal for what?</w:t>
      </w:r>
    </w:p>
  </w:comment>
  <w:comment w:id="223" w:author="Hampton, Stephanie" w:date="2021-07-31T13:52:00Z" w:initials="HS">
    <w:p w14:paraId="0DDB4CB7" w14:textId="2AE86864" w:rsidR="005505A4" w:rsidRDefault="005505A4">
      <w:pPr>
        <w:pStyle w:val="CommentText"/>
      </w:pPr>
      <w:r>
        <w:rPr>
          <w:rStyle w:val="CommentReference"/>
        </w:rPr>
        <w:annotationRef/>
      </w:r>
      <w:r>
        <w:t>Too wordy</w:t>
      </w:r>
    </w:p>
  </w:comment>
  <w:comment w:id="224" w:author="Hampton, Stephanie" w:date="2021-07-31T13:53:00Z" w:initials="HS">
    <w:p w14:paraId="3586B9F6" w14:textId="2A69D92A" w:rsidR="005505A4" w:rsidRDefault="005505A4">
      <w:pPr>
        <w:pStyle w:val="CommentText"/>
      </w:pPr>
      <w:r>
        <w:rPr>
          <w:rStyle w:val="CommentReference"/>
        </w:rPr>
        <w:annotationRef/>
      </w:r>
      <w:r>
        <w:t>Careful – correlation is not causation</w:t>
      </w:r>
    </w:p>
  </w:comment>
  <w:comment w:id="226" w:author="Hampton, Stephanie" w:date="2021-07-31T13:54:00Z" w:initials="HS">
    <w:p w14:paraId="4DDE0B83" w14:textId="106ECAA9" w:rsidR="005505A4" w:rsidRDefault="005505A4">
      <w:pPr>
        <w:pStyle w:val="CommentText"/>
      </w:pPr>
      <w:r>
        <w:rPr>
          <w:rStyle w:val="CommentReference"/>
        </w:rPr>
        <w:annotationRef/>
      </w:r>
      <w:r>
        <w:t>Is this what you mean?</w:t>
      </w:r>
    </w:p>
  </w:comment>
  <w:comment w:id="230" w:author="Hampton, Stephanie" w:date="2021-07-31T13:55:00Z" w:initials="HS">
    <w:p w14:paraId="59979E96" w14:textId="20A4D52E" w:rsidR="005505A4" w:rsidRDefault="005505A4">
      <w:pPr>
        <w:pStyle w:val="CommentText"/>
      </w:pPr>
      <w:r>
        <w:rPr>
          <w:rStyle w:val="CommentReference"/>
        </w:rPr>
        <w:annotationRef/>
      </w:r>
      <w:r>
        <w:t>confusing</w:t>
      </w:r>
    </w:p>
  </w:comment>
  <w:comment w:id="231" w:author="Hampton, Stephanie" w:date="2021-07-31T13:55:00Z" w:initials="HS">
    <w:p w14:paraId="4025BC8D" w14:textId="05FFE137" w:rsidR="005505A4" w:rsidRDefault="005505A4">
      <w:pPr>
        <w:pStyle w:val="CommentText"/>
      </w:pPr>
      <w:r>
        <w:rPr>
          <w:rStyle w:val="CommentReference"/>
        </w:rPr>
        <w:annotationRef/>
      </w:r>
      <w:r>
        <w:t>awkward</w:t>
      </w:r>
    </w:p>
  </w:comment>
  <w:comment w:id="232" w:author="Hampton, Stephanie" w:date="2021-07-31T13:55:00Z" w:initials="HS">
    <w:p w14:paraId="349CC194" w14:textId="364D2FB3" w:rsidR="005505A4" w:rsidRDefault="005505A4">
      <w:pPr>
        <w:pStyle w:val="CommentText"/>
      </w:pPr>
      <w:r>
        <w:rPr>
          <w:rStyle w:val="CommentReference"/>
        </w:rPr>
        <w:annotationRef/>
      </w:r>
      <w:r>
        <w:t>awkward</w:t>
      </w:r>
    </w:p>
  </w:comment>
  <w:comment w:id="233" w:author="Hampton, Stephanie" w:date="2021-07-31T13:55:00Z" w:initials="HS">
    <w:p w14:paraId="07B00283" w14:textId="006DB17D" w:rsidR="005505A4" w:rsidRDefault="005505A4">
      <w:pPr>
        <w:pStyle w:val="CommentText"/>
      </w:pPr>
      <w:r>
        <w:rPr>
          <w:rStyle w:val="CommentReference"/>
        </w:rPr>
        <w:annotationRef/>
      </w:r>
      <w:r>
        <w:t>“With respect to” is a wordy way to introduce topics – I notice you frequently use it in first drafts. – I’d discourage it in general but also here it’s repetitive</w:t>
      </w:r>
    </w:p>
  </w:comment>
  <w:comment w:id="239" w:author="Hampton, Stephanie" w:date="2021-07-31T13:56:00Z" w:initials="HS">
    <w:p w14:paraId="48197D62" w14:textId="41E61627" w:rsidR="005505A4" w:rsidRDefault="005505A4">
      <w:pPr>
        <w:pStyle w:val="CommentText"/>
      </w:pPr>
      <w:r>
        <w:rPr>
          <w:rStyle w:val="CommentReference"/>
        </w:rPr>
        <w:annotationRef/>
      </w:r>
      <w:r>
        <w:t>Does this just mean “looking at a plot”? awkward wording</w:t>
      </w:r>
    </w:p>
  </w:comment>
  <w:comment w:id="257" w:author="Hampton, Stephanie" w:date="2021-07-31T14:01:00Z" w:initials="HS">
    <w:p w14:paraId="52F2C011" w14:textId="68E59F54" w:rsidR="005505A4" w:rsidRDefault="005505A4">
      <w:pPr>
        <w:pStyle w:val="CommentText"/>
      </w:pPr>
      <w:r>
        <w:rPr>
          <w:rStyle w:val="CommentReference"/>
        </w:rPr>
        <w:annotationRef/>
      </w:r>
      <w:r>
        <w:t>Could use just a little rephrase to be more clear</w:t>
      </w:r>
    </w:p>
  </w:comment>
  <w:comment w:id="258" w:author="Hampton, Stephanie" w:date="2021-07-31T14:04:00Z" w:initials="HS">
    <w:p w14:paraId="2C83FB8D" w14:textId="57F3A123" w:rsidR="00B254B2" w:rsidRDefault="00B254B2">
      <w:pPr>
        <w:pStyle w:val="CommentText"/>
      </w:pPr>
      <w:r>
        <w:rPr>
          <w:rStyle w:val="CommentReference"/>
        </w:rPr>
        <w:annotationRef/>
      </w:r>
      <w:r>
        <w:t>Surface makes me think terrestrial but I’m pretty sure you are talking about benthic?</w:t>
      </w:r>
    </w:p>
  </w:comment>
  <w:comment w:id="264" w:author="Hampton, Stephanie" w:date="2021-07-31T14:06:00Z" w:initials="HS">
    <w:p w14:paraId="4D2DBA16" w14:textId="407FC4E7" w:rsidR="00211D59" w:rsidRDefault="00211D59">
      <w:pPr>
        <w:pStyle w:val="CommentText"/>
      </w:pPr>
      <w:r>
        <w:rPr>
          <w:rStyle w:val="CommentReference"/>
        </w:rPr>
        <w:annotationRef/>
      </w:r>
      <w:r>
        <w:t>Adsorb, absorb or both?</w:t>
      </w:r>
    </w:p>
  </w:comment>
  <w:comment w:id="265" w:author="Hampton, Stephanie" w:date="2021-07-31T14:07:00Z" w:initials="HS">
    <w:p w14:paraId="304BBDC2" w14:textId="45A24301" w:rsidR="00211D59" w:rsidRDefault="00211D59">
      <w:pPr>
        <w:pStyle w:val="CommentText"/>
      </w:pPr>
      <w:r>
        <w:rPr>
          <w:rStyle w:val="CommentReference"/>
        </w:rPr>
        <w:annotationRef/>
      </w:r>
      <w:r>
        <w:t>Simplify wording please</w:t>
      </w:r>
    </w:p>
  </w:comment>
  <w:comment w:id="266" w:author="Hampton, Stephanie" w:date="2021-07-31T14:08:00Z" w:initials="HS">
    <w:p w14:paraId="7D1292B7" w14:textId="378AC327" w:rsidR="00534C17" w:rsidRDefault="00534C17">
      <w:pPr>
        <w:pStyle w:val="CommentText"/>
      </w:pPr>
      <w:r>
        <w:rPr>
          <w:rStyle w:val="CommentReference"/>
        </w:rPr>
        <w:annotationRef/>
      </w:r>
      <w:r>
        <w:t>Wording is awkward… right now it reads as “responses, from adjective to adjective to noun to noun”</w:t>
      </w:r>
    </w:p>
  </w:comment>
  <w:comment w:id="271" w:author="Hampton, Stephanie" w:date="2021-07-31T14:10:00Z" w:initials="HS">
    <w:p w14:paraId="6BBE326F" w14:textId="5962942B" w:rsidR="00534C17" w:rsidRDefault="00534C17">
      <w:pPr>
        <w:pStyle w:val="CommentText"/>
      </w:pPr>
      <w:r>
        <w:rPr>
          <w:rStyle w:val="CommentReference"/>
        </w:rPr>
        <w:annotationRef/>
      </w:r>
      <w:r>
        <w:t>This reads awkward to me but I don’t know how to fix</w:t>
      </w:r>
    </w:p>
  </w:comment>
  <w:comment w:id="274" w:author="Hampton, Stephanie" w:date="2021-07-31T14:11:00Z" w:initials="HS">
    <w:p w14:paraId="5D980872" w14:textId="27322706" w:rsidR="00247CC6" w:rsidRDefault="00247CC6">
      <w:pPr>
        <w:pStyle w:val="CommentText"/>
      </w:pPr>
      <w:r>
        <w:rPr>
          <w:rStyle w:val="CommentReference"/>
        </w:rPr>
        <w:annotationRef/>
      </w:r>
      <w:r>
        <w:t>This invokes succession as a somewhat mysterious process independent of nutrients… what exactly do you mean?</w:t>
      </w:r>
    </w:p>
  </w:comment>
  <w:comment w:id="275" w:author="Hampton, Stephanie" w:date="2021-07-31T14:13:00Z" w:initials="HS">
    <w:p w14:paraId="09A2EAAA" w14:textId="6890C4C3" w:rsidR="000567EF" w:rsidRDefault="000567EF">
      <w:pPr>
        <w:pStyle w:val="CommentText"/>
      </w:pPr>
      <w:r>
        <w:rPr>
          <w:rStyle w:val="CommentReference"/>
        </w:rPr>
        <w:annotationRef/>
      </w:r>
      <w:r>
        <w:t>Spring, summer and fall… or across the full annual cycle? Or is summer the only time that is studied</w:t>
      </w:r>
    </w:p>
  </w:comment>
  <w:comment w:id="276" w:author="Hampton, Stephanie" w:date="2021-07-31T14:13:00Z" w:initials="HS">
    <w:p w14:paraId="03A38B29" w14:textId="5AA43CFA" w:rsidR="000567EF" w:rsidRDefault="000567EF">
      <w:pPr>
        <w:pStyle w:val="CommentText"/>
      </w:pPr>
      <w:r>
        <w:rPr>
          <w:rStyle w:val="CommentReference"/>
        </w:rPr>
        <w:annotationRef/>
      </w:r>
      <w:r>
        <w:t>Again, presented as a mystery phenomenon, what is succession? It seems important at this point that you know what drives succession patterns, and how the nutrient pulses lie on top of other drivers</w:t>
      </w:r>
    </w:p>
  </w:comment>
  <w:comment w:id="281" w:author="Hampton, Stephanie" w:date="2021-07-31T14:16:00Z" w:initials="HS">
    <w:p w14:paraId="1706DA90" w14:textId="0AE5EDF3" w:rsidR="000567EF" w:rsidRDefault="000567EF">
      <w:pPr>
        <w:pStyle w:val="CommentText"/>
      </w:pPr>
      <w:r>
        <w:rPr>
          <w:rStyle w:val="CommentReference"/>
        </w:rPr>
        <w:annotationRef/>
      </w:r>
      <w:r>
        <w:t>Repetitive of above</w:t>
      </w:r>
    </w:p>
  </w:comment>
  <w:comment w:id="284" w:author="Hampton, Stephanie" w:date="2021-07-31T14:18:00Z" w:initials="HS">
    <w:p w14:paraId="283E05C8" w14:textId="60A92862" w:rsidR="002E4F0A" w:rsidRDefault="002E4F0A">
      <w:pPr>
        <w:pStyle w:val="CommentText"/>
      </w:pPr>
      <w:r>
        <w:rPr>
          <w:rStyle w:val="CommentReference"/>
        </w:rPr>
        <w:annotationRef/>
      </w:r>
      <w:r>
        <w:t xml:space="preserve">Too vague… </w:t>
      </w:r>
    </w:p>
  </w:comment>
  <w:comment w:id="298" w:author="Hampton, Stephanie" w:date="2021-07-31T14:20:00Z" w:initials="HS">
    <w:p w14:paraId="3F11FA40" w14:textId="1F6EEB36" w:rsidR="002E4F0A" w:rsidRDefault="002E4F0A">
      <w:pPr>
        <w:pStyle w:val="CommentText"/>
      </w:pPr>
      <w:r>
        <w:rPr>
          <w:rStyle w:val="CommentReference"/>
        </w:rPr>
        <w:annotationRef/>
      </w:r>
      <w:r>
        <w:t>Simplify this sentence and break it up, please</w:t>
      </w:r>
    </w:p>
  </w:comment>
  <w:comment w:id="311" w:author="Hampton, Stephanie" w:date="2021-07-31T14:26:00Z" w:initials="HS">
    <w:p w14:paraId="148859B9" w14:textId="0C307A70" w:rsidR="00E57FA9" w:rsidRDefault="00E57FA9">
      <w:pPr>
        <w:pStyle w:val="CommentText"/>
      </w:pPr>
      <w:r>
        <w:rPr>
          <w:rStyle w:val="CommentReference"/>
        </w:rPr>
        <w:annotationRef/>
      </w:r>
      <w:r>
        <w:t>You’ve been using “stark” more frequently but I don’t know what it means in a scientific paper… I think my advisor hated for me to say “dramatic” so I started using it later in my career… anyhow, what do you mean?</w:t>
      </w:r>
    </w:p>
  </w:comment>
  <w:comment w:id="312" w:author="Hampton, Stephanie" w:date="2021-07-31T14:27:00Z" w:initials="HS">
    <w:p w14:paraId="4C513FB6" w14:textId="49D7D308" w:rsidR="00E57FA9" w:rsidRDefault="00E57FA9">
      <w:pPr>
        <w:pStyle w:val="CommentText"/>
      </w:pPr>
      <w:r>
        <w:rPr>
          <w:rStyle w:val="CommentReference"/>
        </w:rPr>
        <w:annotationRef/>
      </w:r>
      <w:r>
        <w:t>Words like “comprise” help to get around the awkward singular-plural disagreement when you say multiple things are a group for example</w:t>
      </w:r>
    </w:p>
  </w:comment>
  <w:comment w:id="317" w:author="Hampton, Stephanie" w:date="2021-07-31T14:28:00Z" w:initials="HS">
    <w:p w14:paraId="46FA1119" w14:textId="738D47D0" w:rsidR="00E57FA9" w:rsidRDefault="00E57FA9">
      <w:pPr>
        <w:pStyle w:val="CommentText"/>
      </w:pPr>
      <w:r>
        <w:rPr>
          <w:rStyle w:val="CommentReference"/>
        </w:rPr>
        <w:annotationRef/>
      </w:r>
      <w:r>
        <w:t>Do you mean consistent? Regular is not well defined in this context</w:t>
      </w:r>
    </w:p>
  </w:comment>
  <w:comment w:id="318" w:author="Hampton, Stephanie" w:date="2021-07-31T14:30:00Z" w:initials="HS">
    <w:p w14:paraId="5B1AF6B1" w14:textId="13694588" w:rsidR="00A96DC8" w:rsidRDefault="00A96DC8">
      <w:pPr>
        <w:pStyle w:val="CommentText"/>
      </w:pPr>
      <w:r>
        <w:rPr>
          <w:rStyle w:val="CommentReference"/>
        </w:rPr>
        <w:annotationRef/>
      </w:r>
      <w:r>
        <w:t xml:space="preserve">If the </w:t>
      </w:r>
      <w:proofErr w:type="spellStart"/>
      <w:r>
        <w:t>pufas</w:t>
      </w:r>
      <w:proofErr w:type="spellEnd"/>
      <w:r>
        <w:t xml:space="preserve"> are packaged up in food that can actually be consumed by grazers, e.g. how much is in filaments that won’t be consumed until they are </w:t>
      </w:r>
      <w:proofErr w:type="spellStart"/>
      <w:r>
        <w:t>detritous</w:t>
      </w:r>
      <w:proofErr w:type="spellEnd"/>
      <w:r>
        <w:t xml:space="preserve"> and will they still have the same nutritional content?</w:t>
      </w:r>
    </w:p>
  </w:comment>
  <w:comment w:id="319" w:author="Hampton, Stephanie" w:date="2021-07-31T14:32:00Z" w:initials="HS">
    <w:p w14:paraId="6866FD55" w14:textId="595BC196" w:rsidR="009838E2" w:rsidRDefault="009838E2">
      <w:pPr>
        <w:pStyle w:val="CommentText"/>
      </w:pPr>
      <w:r>
        <w:rPr>
          <w:rStyle w:val="CommentReference"/>
        </w:rPr>
        <w:annotationRef/>
      </w:r>
      <w:r>
        <w:t>Does this paper deal with taxon-specific uptake relative to stoichiometry? If so I just don’t remember</w:t>
      </w:r>
    </w:p>
  </w:comment>
  <w:comment w:id="322" w:author="Hampton, Stephanie" w:date="2021-07-31T14:33:00Z" w:initials="HS">
    <w:p w14:paraId="008C7341" w14:textId="25F376EC" w:rsidR="009838E2" w:rsidRDefault="009838E2">
      <w:pPr>
        <w:pStyle w:val="CommentText"/>
      </w:pPr>
      <w:r>
        <w:rPr>
          <w:rStyle w:val="CommentReference"/>
        </w:rPr>
        <w:annotationRef/>
      </w:r>
      <w:r>
        <w:t xml:space="preserve">Again, </w:t>
      </w:r>
      <w:proofErr w:type="spellStart"/>
      <w:r>
        <w:t>Oleksy</w:t>
      </w:r>
      <w:proofErr w:type="spellEnd"/>
      <w:r>
        <w:t xml:space="preserve"> doesn’t do the mechanistic work of nutrient use efficiency across taxa?...</w:t>
      </w:r>
    </w:p>
  </w:comment>
  <w:comment w:id="323" w:author="Hampton, Stephanie" w:date="2021-07-31T14:34:00Z" w:initials="HS">
    <w:p w14:paraId="73FA6EEB" w14:textId="3DBC3BC3" w:rsidR="009108D1" w:rsidRDefault="009108D1">
      <w:pPr>
        <w:pStyle w:val="CommentText"/>
      </w:pPr>
      <w:r>
        <w:rPr>
          <w:rStyle w:val="CommentReference"/>
        </w:rPr>
        <w:annotationRef/>
      </w:r>
      <w:r>
        <w:t>Too wordy</w:t>
      </w:r>
    </w:p>
  </w:comment>
  <w:comment w:id="325" w:author="Hampton, Stephanie" w:date="2021-07-31T14:35:00Z" w:initials="HS">
    <w:p w14:paraId="4017EA8C" w14:textId="1CFE9926" w:rsidR="00DC0C6C" w:rsidRDefault="00DC0C6C">
      <w:pPr>
        <w:pStyle w:val="CommentText"/>
      </w:pPr>
      <w:r>
        <w:rPr>
          <w:rStyle w:val="CommentReference"/>
        </w:rPr>
        <w:annotationRef/>
      </w:r>
      <w:r>
        <w:t>Why this word?</w:t>
      </w:r>
    </w:p>
  </w:comment>
  <w:comment w:id="326" w:author="Hampton, Stephanie" w:date="2021-07-31T14:35:00Z" w:initials="HS">
    <w:p w14:paraId="726863EC" w14:textId="7AF8A435" w:rsidR="00DC0C6C" w:rsidRDefault="00DC0C6C">
      <w:pPr>
        <w:pStyle w:val="CommentText"/>
      </w:pPr>
      <w:r>
        <w:rPr>
          <w:rStyle w:val="CommentReference"/>
        </w:rPr>
        <w:annotationRef/>
      </w:r>
      <w:r>
        <w:t xml:space="preserve">Awkward… also, they have more </w:t>
      </w:r>
      <w:proofErr w:type="spellStart"/>
      <w:r>
        <w:t>pufas</w:t>
      </w:r>
      <w:proofErr w:type="spellEnd"/>
      <w:r>
        <w:t xml:space="preserve"> at the end of the season… so which is it?</w:t>
      </w:r>
    </w:p>
  </w:comment>
  <w:comment w:id="327" w:author="Hampton, Stephanie" w:date="2021-07-31T14:37:00Z" w:initials="HS">
    <w:p w14:paraId="010DE6D0" w14:textId="74EBED23" w:rsidR="00DC0C6C" w:rsidRDefault="00DC0C6C">
      <w:pPr>
        <w:pStyle w:val="CommentText"/>
      </w:pPr>
      <w:r>
        <w:rPr>
          <w:rStyle w:val="CommentReference"/>
        </w:rPr>
        <w:annotationRef/>
      </w:r>
      <w:r>
        <w:t>This paragraph is good. So I think the issues in the paragraph preceding just need to be resolved enough to walk your reader to this paragraph</w:t>
      </w:r>
    </w:p>
  </w:comment>
  <w:comment w:id="328" w:author="Hampton, Stephanie" w:date="2021-07-31T14:39:00Z" w:initials="HS">
    <w:p w14:paraId="689C3C22" w14:textId="0B8F796A" w:rsidR="000E728F" w:rsidRDefault="000E728F">
      <w:pPr>
        <w:pStyle w:val="CommentText"/>
      </w:pPr>
      <w:r>
        <w:rPr>
          <w:rStyle w:val="CommentReference"/>
        </w:rPr>
        <w:annotationRef/>
      </w:r>
      <w:r>
        <w:t>Essentially, this study. Make more explicit, it’s unclear whose repeated sampling you mean here</w:t>
      </w:r>
    </w:p>
  </w:comment>
  <w:comment w:id="341" w:author="Hampton, Stephanie" w:date="2021-07-31T14:43:00Z" w:initials="HS">
    <w:p w14:paraId="6E71F2C4" w14:textId="6D747469" w:rsidR="0077470A" w:rsidRDefault="0077470A">
      <w:pPr>
        <w:pStyle w:val="CommentText"/>
      </w:pPr>
      <w:r>
        <w:rPr>
          <w:rStyle w:val="CommentReference"/>
        </w:rPr>
        <w:annotationRef/>
      </w:r>
      <w:r>
        <w:t>This paragraph needs another grooming for this repetitive stuff but overall I think it’s a strong ending when you tighten it up</w:t>
      </w:r>
    </w:p>
  </w:comment>
  <w:comment w:id="348" w:author="Hampton, Stephanie" w:date="2021-07-31T14:45:00Z" w:initials="HS">
    <w:p w14:paraId="3A93D8F1" w14:textId="42C361D3" w:rsidR="00B00D58" w:rsidRDefault="00B00D58">
      <w:pPr>
        <w:pStyle w:val="CommentText"/>
      </w:pPr>
      <w:r>
        <w:rPr>
          <w:rStyle w:val="CommentReference"/>
        </w:rPr>
        <w:annotationRef/>
      </w:r>
      <w:r>
        <w:t>wordy</w:t>
      </w:r>
    </w:p>
  </w:comment>
  <w:comment w:id="349" w:author="Hampton, Stephanie" w:date="2021-07-31T14:49:00Z" w:initials="HS">
    <w:p w14:paraId="77DDD856" w14:textId="73287490" w:rsidR="0020725E" w:rsidRDefault="0020725E">
      <w:pPr>
        <w:pStyle w:val="CommentText"/>
      </w:pPr>
      <w:r>
        <w:rPr>
          <w:rStyle w:val="CommentReference"/>
        </w:rPr>
        <w:annotationRef/>
      </w:r>
      <w:r>
        <w:t>what is the size of the bubble? Include in caption</w:t>
      </w:r>
    </w:p>
  </w:comment>
  <w:comment w:id="351" w:author="Hampton, Stephanie" w:date="2021-07-31T14:46:00Z" w:initials="HS">
    <w:p w14:paraId="057FBE88" w14:textId="1CF48D4A" w:rsidR="0020725E" w:rsidRDefault="0020725E">
      <w:pPr>
        <w:pStyle w:val="CommentText"/>
      </w:pPr>
      <w:r>
        <w:rPr>
          <w:rStyle w:val="CommentReference"/>
        </w:rPr>
        <w:annotationRef/>
      </w:r>
      <w:r>
        <w:t xml:space="preserve">“so as to” is another one of your go-to phrases… why use 3 words instead of one? </w:t>
      </w:r>
      <w:r>
        <w:sym w:font="Wingdings" w:char="F04A"/>
      </w:r>
    </w:p>
  </w:comment>
  <w:comment w:id="352" w:author="Hampton, Stephanie" w:date="2021-07-31T15:02:00Z" w:initials="HS">
    <w:p w14:paraId="14933024" w14:textId="7BC38D5F" w:rsidR="00FF067E" w:rsidRDefault="00FF067E">
      <w:pPr>
        <w:pStyle w:val="CommentText"/>
      </w:pPr>
      <w:r>
        <w:rPr>
          <w:rStyle w:val="CommentReference"/>
        </w:rPr>
        <w:annotationRef/>
      </w:r>
      <w:r>
        <w:t>These figures 3 and 4 are not super supportive of the story in the text – loads of variation, few things that look like they would be statistically significant, though your analyses suggest interesting patterns</w:t>
      </w:r>
    </w:p>
  </w:comment>
  <w:comment w:id="353" w:author="Hampton, Stephanie" w:date="2021-07-31T14:51:00Z" w:initials="HS">
    <w:p w14:paraId="64DCDB42" w14:textId="7C2B8999" w:rsidR="0020725E" w:rsidRDefault="0020725E">
      <w:pPr>
        <w:pStyle w:val="CommentText"/>
      </w:pPr>
      <w:r>
        <w:rPr>
          <w:rStyle w:val="CommentReference"/>
        </w:rPr>
        <w:annotationRef/>
      </w:r>
      <w:r>
        <w:t>Why is there no TP at centralized sites in season? And then it gets high out of season? In general nutrients look high out of season but I’m not remember it from your text… one issue is likely that there are fewer data points</w:t>
      </w:r>
      <w:r w:rsidR="00FF067E">
        <w:t xml:space="preserve"> out of season?</w:t>
      </w:r>
    </w:p>
  </w:comment>
  <w:comment w:id="359" w:author="Hampton, Stephanie" w:date="2021-07-31T14:57:00Z" w:initials="HS">
    <w:p w14:paraId="3ACDA888" w14:textId="14DDB94B" w:rsidR="00FF067E" w:rsidRDefault="00FF067E">
      <w:pPr>
        <w:pStyle w:val="CommentText"/>
      </w:pPr>
      <w:r>
        <w:rPr>
          <w:rStyle w:val="CommentReference"/>
        </w:rPr>
        <w:annotationRef/>
      </w:r>
      <w:r>
        <w:t>What would these plots look like if you averaged in season and averaged out of season for each site? I’m just wondering if the imbalance is visually distracting… at the same time we do want to be transparent about the underlying data</w:t>
      </w:r>
    </w:p>
  </w:comment>
  <w:comment w:id="360" w:author="Hampton, Stephanie" w:date="2021-07-31T15:00:00Z" w:initials="HS">
    <w:p w14:paraId="1792A4C3" w14:textId="79EC34D1" w:rsidR="00FF067E" w:rsidRDefault="00FF067E">
      <w:pPr>
        <w:pStyle w:val="CommentText"/>
      </w:pPr>
      <w:r>
        <w:rPr>
          <w:rStyle w:val="CommentReference"/>
        </w:rPr>
        <w:annotationRef/>
      </w:r>
      <w:r>
        <w:t>Visually this doesn’t look significant</w:t>
      </w:r>
    </w:p>
  </w:comment>
  <w:comment w:id="361" w:author="Hampton, Stephanie" w:date="2021-07-31T15:01:00Z" w:initials="HS">
    <w:p w14:paraId="07E55D1F" w14:textId="37F4A674" w:rsidR="00FF067E" w:rsidRDefault="00FF067E">
      <w:pPr>
        <w:pStyle w:val="CommentText"/>
      </w:pPr>
      <w:r>
        <w:rPr>
          <w:rStyle w:val="CommentReference"/>
        </w:rPr>
        <w:annotationRef/>
      </w:r>
      <w:r>
        <w:t>And detritus biomass, not productivity</w:t>
      </w:r>
    </w:p>
  </w:comment>
  <w:comment w:id="362" w:author="Hampton, Stephanie" w:date="2021-07-31T15:04:00Z" w:initials="HS">
    <w:p w14:paraId="5168EEA6" w14:textId="6782D138" w:rsidR="00FF067E" w:rsidRDefault="00FF067E">
      <w:pPr>
        <w:pStyle w:val="CommentText"/>
      </w:pPr>
      <w:r>
        <w:rPr>
          <w:rStyle w:val="CommentReference"/>
        </w:rPr>
        <w:annotationRef/>
      </w:r>
      <w:r>
        <w:t xml:space="preserve">Do a review for consistency , referring to Chlorophyta vs chlorophytes or </w:t>
      </w:r>
      <w:proofErr w:type="spellStart"/>
      <w:r>
        <w:t>chlorophyta</w:t>
      </w:r>
      <w:proofErr w:type="spellEnd"/>
      <w:r>
        <w:t xml:space="preserve"> and other taxa throughout</w:t>
      </w:r>
    </w:p>
  </w:comment>
  <w:comment w:id="368" w:author="Hampton, Stephanie" w:date="2021-07-31T15:06:00Z" w:initials="HS">
    <w:p w14:paraId="01F5B73F" w14:textId="1F4C7A04" w:rsidR="008D4804" w:rsidRDefault="008D4804">
      <w:pPr>
        <w:pStyle w:val="CommentText"/>
      </w:pPr>
      <w:r>
        <w:rPr>
          <w:rStyle w:val="CommentReference"/>
        </w:rPr>
        <w:annotationRef/>
      </w:r>
      <w:r>
        <w:t xml:space="preserve">Looking at the figure, I don’t find this independent axis </w:t>
      </w:r>
      <w:proofErr w:type="spellStart"/>
      <w:r>
        <w:t>anova</w:t>
      </w:r>
      <w:proofErr w:type="spellEnd"/>
      <w:r>
        <w:t xml:space="preserve"> very compelling for the overall story and unless you have some strong references for using independent </w:t>
      </w:r>
      <w:proofErr w:type="spellStart"/>
      <w:r>
        <w:t>nmds</w:t>
      </w:r>
      <w:proofErr w:type="spellEnd"/>
      <w:r>
        <w:t xml:space="preserve"> axes as response variables, I think you’re better off just getting rid of these post hoc analyses. NMDS used as visualization is easy and understandable, and here you do see the centralized and decentralized separating, the other analyses elsewhere in the paper help explain interactions between factors that explain why in season and out of season don’t look as different in the </w:t>
      </w:r>
      <w:proofErr w:type="spellStart"/>
      <w:r>
        <w:t>nmds</w:t>
      </w:r>
      <w:proofErr w:type="spellEnd"/>
    </w:p>
  </w:comment>
  <w:comment w:id="371" w:author="Hampton, Stephanie" w:date="2021-07-31T15:14:00Z" w:initials="HS">
    <w:p w14:paraId="5DF94DBC" w14:textId="01227150" w:rsidR="008D4804" w:rsidRDefault="008D4804">
      <w:pPr>
        <w:pStyle w:val="CommentText"/>
      </w:pPr>
      <w:r>
        <w:rPr>
          <w:rStyle w:val="CommentReference"/>
        </w:rPr>
        <w:annotationRef/>
      </w:r>
      <w:r>
        <w:t>Since there is only one that jumps out as a big difference, you might be better off having each EFA on the x axis with groups of 2 bars (in season, out season)… that might be something to try on the figures above as well?</w:t>
      </w:r>
    </w:p>
  </w:comment>
  <w:comment w:id="379" w:author="Hampton, Stephanie" w:date="2021-07-31T15:17:00Z" w:initials="HS">
    <w:p w14:paraId="02560B4E" w14:textId="5744A7ED" w:rsidR="00121EA9" w:rsidRDefault="00121EA9">
      <w:pPr>
        <w:pStyle w:val="CommentText"/>
      </w:pPr>
      <w:r>
        <w:rPr>
          <w:rStyle w:val="CommentReference"/>
        </w:rPr>
        <w:annotationRef/>
      </w:r>
      <w:r>
        <w:t xml:space="preserve">Assuming you remove the </w:t>
      </w:r>
      <w:proofErr w:type="spellStart"/>
      <w:r>
        <w:t>nmds</w:t>
      </w:r>
      <w:proofErr w:type="spellEnd"/>
      <w:r>
        <w:t xml:space="preserve"> axis analysis… the visual pattern in the plot may be a little bit of clustering for out of season samples</w:t>
      </w:r>
      <w:bookmarkStart w:id="381" w:name="_GoBack"/>
      <w:bookmarkEnd w:id="381"/>
      <w:r>
        <w:t xml:space="preserve"> near the center of the plot. Do they show any more differentiation in a 3-d plot?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166B194" w15:done="0"/>
  <w15:commentEx w15:paraId="10D403C7" w15:done="0"/>
  <w15:commentEx w15:paraId="330F0EF7" w15:done="0"/>
  <w15:commentEx w15:paraId="25646657" w15:done="0"/>
  <w15:commentEx w15:paraId="0727A6A9" w15:done="0"/>
  <w15:commentEx w15:paraId="57B5F52A" w15:done="0"/>
  <w15:commentEx w15:paraId="05F67F8A" w15:done="0"/>
  <w15:commentEx w15:paraId="4316729D" w15:done="0"/>
  <w15:commentEx w15:paraId="5C4B689F" w15:done="0"/>
  <w15:commentEx w15:paraId="153ED907" w15:done="0"/>
  <w15:commentEx w15:paraId="5CF2B7D1" w15:done="0"/>
  <w15:commentEx w15:paraId="3AA55FAF" w15:done="0"/>
  <w15:commentEx w15:paraId="57295D5E" w15:done="0"/>
  <w15:commentEx w15:paraId="109EDA45" w15:done="0"/>
  <w15:commentEx w15:paraId="65F04319" w15:done="0"/>
  <w15:commentEx w15:paraId="3DE1393B" w15:done="0"/>
  <w15:commentEx w15:paraId="1D47EC31" w15:done="0"/>
  <w15:commentEx w15:paraId="06A107B3" w15:done="0"/>
  <w15:commentEx w15:paraId="7FC0A815" w15:done="0"/>
  <w15:commentEx w15:paraId="7CCE5E2E" w15:done="0"/>
  <w15:commentEx w15:paraId="6B8F66B5" w15:done="0"/>
  <w15:commentEx w15:paraId="2D561AB0" w15:done="0"/>
  <w15:commentEx w15:paraId="5483EBB3" w15:done="0"/>
  <w15:commentEx w15:paraId="0D682205" w15:done="0"/>
  <w15:commentEx w15:paraId="0BB04009" w15:done="0"/>
  <w15:commentEx w15:paraId="2AF35DF6" w15:done="0"/>
  <w15:commentEx w15:paraId="64652338" w15:done="0"/>
  <w15:commentEx w15:paraId="39095391" w15:done="0"/>
  <w15:commentEx w15:paraId="6E63C749" w15:done="0"/>
  <w15:commentEx w15:paraId="42422DCE" w15:done="0"/>
  <w15:commentEx w15:paraId="5A77F835" w15:done="0"/>
  <w15:commentEx w15:paraId="53FB2A71" w15:done="0"/>
  <w15:commentEx w15:paraId="2767294F" w15:done="0"/>
  <w15:commentEx w15:paraId="6D8D1C7E" w15:done="0"/>
  <w15:commentEx w15:paraId="255207D6" w15:done="0"/>
  <w15:commentEx w15:paraId="3A573A5E" w15:done="0"/>
  <w15:commentEx w15:paraId="4BE46BE7" w15:done="0"/>
  <w15:commentEx w15:paraId="2B55EEE7" w15:done="0"/>
  <w15:commentEx w15:paraId="3127B127" w15:done="0"/>
  <w15:commentEx w15:paraId="2F26FA62" w15:done="0"/>
  <w15:commentEx w15:paraId="4E7ACB21" w15:done="0"/>
  <w15:commentEx w15:paraId="0119DDFC" w15:done="0"/>
  <w15:commentEx w15:paraId="0D446DE0" w15:done="0"/>
  <w15:commentEx w15:paraId="0B484E31" w15:done="0"/>
  <w15:commentEx w15:paraId="6A0014D0" w15:done="0"/>
  <w15:commentEx w15:paraId="3657F652" w15:done="0"/>
  <w15:commentEx w15:paraId="05A3B976" w15:done="0"/>
  <w15:commentEx w15:paraId="0DDB4CB7" w15:done="0"/>
  <w15:commentEx w15:paraId="3586B9F6" w15:done="0"/>
  <w15:commentEx w15:paraId="4DDE0B83" w15:done="0"/>
  <w15:commentEx w15:paraId="59979E96" w15:done="0"/>
  <w15:commentEx w15:paraId="4025BC8D" w15:done="0"/>
  <w15:commentEx w15:paraId="349CC194" w15:done="0"/>
  <w15:commentEx w15:paraId="07B00283" w15:done="0"/>
  <w15:commentEx w15:paraId="48197D62" w15:done="0"/>
  <w15:commentEx w15:paraId="52F2C011" w15:done="0"/>
  <w15:commentEx w15:paraId="2C83FB8D" w15:done="0"/>
  <w15:commentEx w15:paraId="4D2DBA16" w15:done="0"/>
  <w15:commentEx w15:paraId="304BBDC2" w15:done="0"/>
  <w15:commentEx w15:paraId="7D1292B7" w15:done="0"/>
  <w15:commentEx w15:paraId="6BBE326F" w15:done="0"/>
  <w15:commentEx w15:paraId="5D980872" w15:done="0"/>
  <w15:commentEx w15:paraId="09A2EAAA" w15:done="0"/>
  <w15:commentEx w15:paraId="03A38B29" w15:done="0"/>
  <w15:commentEx w15:paraId="1706DA90" w15:done="0"/>
  <w15:commentEx w15:paraId="283E05C8" w15:done="0"/>
  <w15:commentEx w15:paraId="3F11FA40" w15:done="0"/>
  <w15:commentEx w15:paraId="148859B9" w15:done="0"/>
  <w15:commentEx w15:paraId="4C513FB6" w15:done="0"/>
  <w15:commentEx w15:paraId="46FA1119" w15:done="0"/>
  <w15:commentEx w15:paraId="5B1AF6B1" w15:done="0"/>
  <w15:commentEx w15:paraId="6866FD55" w15:done="0"/>
  <w15:commentEx w15:paraId="008C7341" w15:done="0"/>
  <w15:commentEx w15:paraId="73FA6EEB" w15:done="0"/>
  <w15:commentEx w15:paraId="4017EA8C" w15:done="0"/>
  <w15:commentEx w15:paraId="726863EC" w15:done="0"/>
  <w15:commentEx w15:paraId="010DE6D0" w15:done="0"/>
  <w15:commentEx w15:paraId="689C3C22" w15:done="0"/>
  <w15:commentEx w15:paraId="6E71F2C4" w15:done="0"/>
  <w15:commentEx w15:paraId="3A93D8F1" w15:done="0"/>
  <w15:commentEx w15:paraId="77DDD856" w15:done="0"/>
  <w15:commentEx w15:paraId="057FBE88" w15:done="0"/>
  <w15:commentEx w15:paraId="14933024" w15:done="0"/>
  <w15:commentEx w15:paraId="64DCDB42" w15:done="0"/>
  <w15:commentEx w15:paraId="3ACDA888" w15:done="0"/>
  <w15:commentEx w15:paraId="1792A4C3" w15:done="0"/>
  <w15:commentEx w15:paraId="07E55D1F" w15:done="0"/>
  <w15:commentEx w15:paraId="5168EEA6" w15:done="0"/>
  <w15:commentEx w15:paraId="01F5B73F" w15:done="0"/>
  <w15:commentEx w15:paraId="5DF94DBC" w15:done="0"/>
  <w15:commentEx w15:paraId="02560B4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166B194" w16cid:durableId="24AF7F57"/>
  <w16cid:commentId w16cid:paraId="10D403C7" w16cid:durableId="24AF7E6F"/>
  <w16cid:commentId w16cid:paraId="330F0EF7" w16cid:durableId="24AF7EF3"/>
  <w16cid:commentId w16cid:paraId="25646657" w16cid:durableId="24AF803B"/>
  <w16cid:commentId w16cid:paraId="0727A6A9" w16cid:durableId="24AF814A"/>
  <w16cid:commentId w16cid:paraId="57B5F52A" w16cid:durableId="24AF81C2"/>
  <w16cid:commentId w16cid:paraId="05F67F8A" w16cid:durableId="24AF829A"/>
  <w16cid:commentId w16cid:paraId="4316729D" w16cid:durableId="24AF83F3"/>
  <w16cid:commentId w16cid:paraId="5C4B689F" w16cid:durableId="24AF8513"/>
  <w16cid:commentId w16cid:paraId="153ED907" w16cid:durableId="24AF8587"/>
  <w16cid:commentId w16cid:paraId="5CF2B7D1" w16cid:durableId="24AF8684"/>
  <w16cid:commentId w16cid:paraId="3AA55FAF" w16cid:durableId="24AF86AF"/>
  <w16cid:commentId w16cid:paraId="57295D5E" w16cid:durableId="24AF88C5"/>
  <w16cid:commentId w16cid:paraId="109EDA45" w16cid:durableId="24AF897C"/>
  <w16cid:commentId w16cid:paraId="65F04319" w16cid:durableId="24AF8AAC"/>
  <w16cid:commentId w16cid:paraId="3DE1393B" w16cid:durableId="24AF8C63"/>
  <w16cid:commentId w16cid:paraId="1D47EC31" w16cid:durableId="24AF8B47"/>
  <w16cid:commentId w16cid:paraId="06A107B3" w16cid:durableId="24AF8CF3"/>
  <w16cid:commentId w16cid:paraId="7FC0A815" w16cid:durableId="24AF8D95"/>
  <w16cid:commentId w16cid:paraId="7CCE5E2E" w16cid:durableId="24AFD673"/>
  <w16cid:commentId w16cid:paraId="6B8F66B5" w16cid:durableId="24AF8E59"/>
  <w16cid:commentId w16cid:paraId="2D561AB0" w16cid:durableId="24AF8F75"/>
  <w16cid:commentId w16cid:paraId="5483EBB3" w16cid:durableId="24AF8FC6"/>
  <w16cid:commentId w16cid:paraId="0D682205" w16cid:durableId="24AF9031"/>
  <w16cid:commentId w16cid:paraId="0BB04009" w16cid:durableId="24AF90BB"/>
  <w16cid:commentId w16cid:paraId="2AF35DF6" w16cid:durableId="24AF90F7"/>
  <w16cid:commentId w16cid:paraId="64652338" w16cid:durableId="24AF9211"/>
  <w16cid:commentId w16cid:paraId="39095391" w16cid:durableId="24AF92A6"/>
  <w16cid:commentId w16cid:paraId="6E63C749" w16cid:durableId="24AF92E3"/>
  <w16cid:commentId w16cid:paraId="42422DCE" w16cid:durableId="24AF9312"/>
  <w16cid:commentId w16cid:paraId="5A77F835" w16cid:durableId="24AF9378"/>
  <w16cid:commentId w16cid:paraId="53FB2A71" w16cid:durableId="24AF9486"/>
  <w16cid:commentId w16cid:paraId="2767294F" w16cid:durableId="24AF951F"/>
  <w16cid:commentId w16cid:paraId="6D8D1C7E" w16cid:durableId="24AF95D1"/>
  <w16cid:commentId w16cid:paraId="255207D6" w16cid:durableId="24AF9613"/>
  <w16cid:commentId w16cid:paraId="3A573A5E" w16cid:durableId="24AFCA30"/>
  <w16cid:commentId w16cid:paraId="4BE46BE7" w16cid:durableId="24AFCA0C"/>
  <w16cid:commentId w16cid:paraId="2B55EEE7" w16cid:durableId="24AFCAA4"/>
  <w16cid:commentId w16cid:paraId="3127B127" w16cid:durableId="24AFCCE2"/>
  <w16cid:commentId w16cid:paraId="2F26FA62" w16cid:durableId="24AFCDE2"/>
  <w16cid:commentId w16cid:paraId="4E7ACB21" w16cid:durableId="24AFCE36"/>
  <w16cid:commentId w16cid:paraId="0119DDFC" w16cid:durableId="24AFCEEE"/>
  <w16cid:commentId w16cid:paraId="0D446DE0" w16cid:durableId="24AFD1EB"/>
  <w16cid:commentId w16cid:paraId="0B484E31" w16cid:durableId="24AFD1D6"/>
  <w16cid:commentId w16cid:paraId="6A0014D0" w16cid:durableId="24AFD262"/>
  <w16cid:commentId w16cid:paraId="3657F652" w16cid:durableId="24AFD37D"/>
  <w16cid:commentId w16cid:paraId="05A3B976" w16cid:durableId="24AFD403"/>
  <w16cid:commentId w16cid:paraId="0DDB4CB7" w16cid:durableId="24AFD439"/>
  <w16cid:commentId w16cid:paraId="3586B9F6" w16cid:durableId="24AFD458"/>
  <w16cid:commentId w16cid:paraId="4DDE0B83" w16cid:durableId="24AFD493"/>
  <w16cid:commentId w16cid:paraId="59979E96" w16cid:durableId="24AFD4B5"/>
  <w16cid:commentId w16cid:paraId="4025BC8D" w16cid:durableId="24AFD4C2"/>
  <w16cid:commentId w16cid:paraId="349CC194" w16cid:durableId="24AFD4D0"/>
  <w16cid:commentId w16cid:paraId="07B00283" w16cid:durableId="24AFD4E2"/>
  <w16cid:commentId w16cid:paraId="48197D62" w16cid:durableId="24AFD529"/>
  <w16cid:commentId w16cid:paraId="52F2C011" w16cid:durableId="24AFD632"/>
  <w16cid:commentId w16cid:paraId="2C83FB8D" w16cid:durableId="24AFD6EA"/>
  <w16cid:commentId w16cid:paraId="4D2DBA16" w16cid:durableId="24AFD764"/>
  <w16cid:commentId w16cid:paraId="304BBDC2" w16cid:durableId="24AFD79E"/>
  <w16cid:commentId w16cid:paraId="7D1292B7" w16cid:durableId="24AFD7CE"/>
  <w16cid:commentId w16cid:paraId="6BBE326F" w16cid:durableId="24AFD848"/>
  <w16cid:commentId w16cid:paraId="5D980872" w16cid:durableId="24AFD898"/>
  <w16cid:commentId w16cid:paraId="09A2EAAA" w16cid:durableId="24AFD905"/>
  <w16cid:commentId w16cid:paraId="03A38B29" w16cid:durableId="24AFD926"/>
  <w16cid:commentId w16cid:paraId="1706DA90" w16cid:durableId="24AFD9CB"/>
  <w16cid:commentId w16cid:paraId="283E05C8" w16cid:durableId="24AFDA27"/>
  <w16cid:commentId w16cid:paraId="3F11FA40" w16cid:durableId="24AFDA95"/>
  <w16cid:commentId w16cid:paraId="148859B9" w16cid:durableId="24AFDBF9"/>
  <w16cid:commentId w16cid:paraId="4C513FB6" w16cid:durableId="24AFDC4E"/>
  <w16cid:commentId w16cid:paraId="46FA1119" w16cid:durableId="24AFDCAA"/>
  <w16cid:commentId w16cid:paraId="5B1AF6B1" w16cid:durableId="24AFDCF7"/>
  <w16cid:commentId w16cid:paraId="6866FD55" w16cid:durableId="24AFDD6A"/>
  <w16cid:commentId w16cid:paraId="008C7341" w16cid:durableId="24AFDDBF"/>
  <w16cid:commentId w16cid:paraId="73FA6EEB" w16cid:durableId="24AFDE0E"/>
  <w16cid:commentId w16cid:paraId="4017EA8C" w16cid:durableId="24AFDE34"/>
  <w16cid:commentId w16cid:paraId="726863EC" w16cid:durableId="24AFDE4B"/>
  <w16cid:commentId w16cid:paraId="010DE6D0" w16cid:durableId="24AFDEB8"/>
  <w16cid:commentId w16cid:paraId="689C3C22" w16cid:durableId="24AFDF06"/>
  <w16cid:commentId w16cid:paraId="6E71F2C4" w16cid:durableId="24AFDFF8"/>
  <w16cid:commentId w16cid:paraId="3A93D8F1" w16cid:durableId="24AFE07C"/>
  <w16cid:commentId w16cid:paraId="77DDD856" w16cid:durableId="24AFE166"/>
  <w16cid:commentId w16cid:paraId="057FBE88" w16cid:durableId="24AFE0C9"/>
  <w16cid:commentId w16cid:paraId="14933024" w16cid:durableId="24AFE490"/>
  <w16cid:commentId w16cid:paraId="64DCDB42" w16cid:durableId="24AFE1DB"/>
  <w16cid:commentId w16cid:paraId="3ACDA888" w16cid:durableId="24AFE360"/>
  <w16cid:commentId w16cid:paraId="1792A4C3" w16cid:durableId="24AFE3F4"/>
  <w16cid:commentId w16cid:paraId="07E55D1F" w16cid:durableId="24AFE438"/>
  <w16cid:commentId w16cid:paraId="5168EEA6" w16cid:durableId="24AFE50D"/>
  <w16cid:commentId w16cid:paraId="01F5B73F" w16cid:durableId="24AFE58D"/>
  <w16cid:commentId w16cid:paraId="5DF94DBC" w16cid:durableId="24AFE748"/>
  <w16cid:commentId w16cid:paraId="02560B4E" w16cid:durableId="24AFE7FF"/>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Calibri"/>
    <w:panose1 w:val="020B0604020202020204"/>
    <w:charset w:val="00"/>
    <w:family w:val="swiss"/>
    <w:pitch w:val="variable"/>
    <w:sig w:usb0="E4002EFF" w:usb1="C000E47F"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D5464"/>
    <w:multiLevelType w:val="multilevel"/>
    <w:tmpl w:val="7570D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54D"/>
    <w:rsid w:val="00000847"/>
    <w:rsid w:val="000272DC"/>
    <w:rsid w:val="000470FC"/>
    <w:rsid w:val="000567EF"/>
    <w:rsid w:val="00070A83"/>
    <w:rsid w:val="00071DF4"/>
    <w:rsid w:val="00087E84"/>
    <w:rsid w:val="0009123B"/>
    <w:rsid w:val="000A6443"/>
    <w:rsid w:val="000A78AB"/>
    <w:rsid w:val="000C270C"/>
    <w:rsid w:val="000C7098"/>
    <w:rsid w:val="000D160E"/>
    <w:rsid w:val="000D7950"/>
    <w:rsid w:val="000E728F"/>
    <w:rsid w:val="00121EA9"/>
    <w:rsid w:val="001461B4"/>
    <w:rsid w:val="00150925"/>
    <w:rsid w:val="001830A0"/>
    <w:rsid w:val="00184C7E"/>
    <w:rsid w:val="0019162C"/>
    <w:rsid w:val="001F3BD9"/>
    <w:rsid w:val="001F64FC"/>
    <w:rsid w:val="0020725E"/>
    <w:rsid w:val="00211D59"/>
    <w:rsid w:val="00227E5F"/>
    <w:rsid w:val="00230C97"/>
    <w:rsid w:val="00247CC6"/>
    <w:rsid w:val="00274435"/>
    <w:rsid w:val="0028721C"/>
    <w:rsid w:val="002964CE"/>
    <w:rsid w:val="00296A3B"/>
    <w:rsid w:val="002B4E32"/>
    <w:rsid w:val="002E4F0A"/>
    <w:rsid w:val="00306C8D"/>
    <w:rsid w:val="0031372D"/>
    <w:rsid w:val="00354F16"/>
    <w:rsid w:val="0037784A"/>
    <w:rsid w:val="00384447"/>
    <w:rsid w:val="003B1E7C"/>
    <w:rsid w:val="003E389B"/>
    <w:rsid w:val="004000FA"/>
    <w:rsid w:val="00403324"/>
    <w:rsid w:val="00483694"/>
    <w:rsid w:val="004D6200"/>
    <w:rsid w:val="0052162D"/>
    <w:rsid w:val="00534C17"/>
    <w:rsid w:val="00550036"/>
    <w:rsid w:val="005505A4"/>
    <w:rsid w:val="00580D15"/>
    <w:rsid w:val="00586DCB"/>
    <w:rsid w:val="005B58A7"/>
    <w:rsid w:val="006138B6"/>
    <w:rsid w:val="00633C97"/>
    <w:rsid w:val="00636611"/>
    <w:rsid w:val="00656F85"/>
    <w:rsid w:val="006627BB"/>
    <w:rsid w:val="00662F0A"/>
    <w:rsid w:val="0067224E"/>
    <w:rsid w:val="00686B69"/>
    <w:rsid w:val="006B1372"/>
    <w:rsid w:val="006C4C61"/>
    <w:rsid w:val="00747BC7"/>
    <w:rsid w:val="00771108"/>
    <w:rsid w:val="0077470A"/>
    <w:rsid w:val="00776F6D"/>
    <w:rsid w:val="007969ED"/>
    <w:rsid w:val="007A5B81"/>
    <w:rsid w:val="007C6A87"/>
    <w:rsid w:val="007C7861"/>
    <w:rsid w:val="007E6DA6"/>
    <w:rsid w:val="00830BB7"/>
    <w:rsid w:val="0085040C"/>
    <w:rsid w:val="008664FC"/>
    <w:rsid w:val="0089511F"/>
    <w:rsid w:val="008A3A9A"/>
    <w:rsid w:val="008B034B"/>
    <w:rsid w:val="008B1475"/>
    <w:rsid w:val="008C593F"/>
    <w:rsid w:val="008D4804"/>
    <w:rsid w:val="008E2162"/>
    <w:rsid w:val="00902EC7"/>
    <w:rsid w:val="00906FEE"/>
    <w:rsid w:val="009108D1"/>
    <w:rsid w:val="00942887"/>
    <w:rsid w:val="009838E2"/>
    <w:rsid w:val="0099565C"/>
    <w:rsid w:val="009A3EFF"/>
    <w:rsid w:val="009A42D7"/>
    <w:rsid w:val="009E1BD0"/>
    <w:rsid w:val="00A0641C"/>
    <w:rsid w:val="00A07BC4"/>
    <w:rsid w:val="00A7754D"/>
    <w:rsid w:val="00A96DC8"/>
    <w:rsid w:val="00AC11D7"/>
    <w:rsid w:val="00AD62C2"/>
    <w:rsid w:val="00B00D58"/>
    <w:rsid w:val="00B2339D"/>
    <w:rsid w:val="00B254B2"/>
    <w:rsid w:val="00B75E17"/>
    <w:rsid w:val="00B87DB8"/>
    <w:rsid w:val="00C4279C"/>
    <w:rsid w:val="00C711C4"/>
    <w:rsid w:val="00C73FAF"/>
    <w:rsid w:val="00CB2EEF"/>
    <w:rsid w:val="00CF0E3D"/>
    <w:rsid w:val="00D1100F"/>
    <w:rsid w:val="00D33F0C"/>
    <w:rsid w:val="00D51B96"/>
    <w:rsid w:val="00D5749E"/>
    <w:rsid w:val="00D67C74"/>
    <w:rsid w:val="00D7376E"/>
    <w:rsid w:val="00D94BD1"/>
    <w:rsid w:val="00DB09A0"/>
    <w:rsid w:val="00DC0C6C"/>
    <w:rsid w:val="00E02F32"/>
    <w:rsid w:val="00E07439"/>
    <w:rsid w:val="00E224A0"/>
    <w:rsid w:val="00E57FA9"/>
    <w:rsid w:val="00E627DF"/>
    <w:rsid w:val="00E911D6"/>
    <w:rsid w:val="00EC46A1"/>
    <w:rsid w:val="00ED7B11"/>
    <w:rsid w:val="00EE47E0"/>
    <w:rsid w:val="00F109E5"/>
    <w:rsid w:val="00F56A90"/>
    <w:rsid w:val="00F80FE8"/>
    <w:rsid w:val="00F90CCE"/>
    <w:rsid w:val="00FA3EF4"/>
    <w:rsid w:val="00FD24F7"/>
    <w:rsid w:val="00FD7D0B"/>
    <w:rsid w:val="00FF06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7381"/>
  <w15:docId w15:val="{2D1AA0FD-B065-4221-BA6D-8C4B3F472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969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9ED"/>
    <w:rPr>
      <w:rFonts w:ascii="Segoe UI" w:hAnsi="Segoe UI" w:cs="Segoe UI"/>
      <w:sz w:val="18"/>
      <w:szCs w:val="18"/>
    </w:rPr>
  </w:style>
  <w:style w:type="paragraph" w:styleId="Bibliography">
    <w:name w:val="Bibliography"/>
    <w:basedOn w:val="Normal"/>
    <w:next w:val="Normal"/>
    <w:uiPriority w:val="37"/>
    <w:unhideWhenUsed/>
    <w:rsid w:val="003B1E7C"/>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4000FA"/>
    <w:rPr>
      <w:b/>
      <w:bCs/>
    </w:rPr>
  </w:style>
  <w:style w:type="character" w:customStyle="1" w:styleId="CommentSubjectChar">
    <w:name w:val="Comment Subject Char"/>
    <w:basedOn w:val="CommentTextChar"/>
    <w:link w:val="CommentSubject"/>
    <w:uiPriority w:val="99"/>
    <w:semiHidden/>
    <w:rsid w:val="004000FA"/>
    <w:rPr>
      <w:b/>
      <w:bCs/>
      <w:sz w:val="20"/>
      <w:szCs w:val="20"/>
    </w:rPr>
  </w:style>
  <w:style w:type="paragraph" w:styleId="Revision">
    <w:name w:val="Revision"/>
    <w:hidden/>
    <w:uiPriority w:val="99"/>
    <w:semiHidden/>
    <w:rsid w:val="002964C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5" Type="http://schemas.openxmlformats.org/officeDocument/2006/relationships/comments" Target="comments.xml"/><Relationship Id="rId15" Type="http://schemas.openxmlformats.org/officeDocument/2006/relationships/image" Target="media/image8.png"/><Relationship Id="rId10" Type="http://schemas.openxmlformats.org/officeDocument/2006/relationships/image" Target="media/image3.png"/><Relationship Id="rId19"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230</TotalTime>
  <Pages>41</Pages>
  <Words>54802</Words>
  <Characters>312375</Characters>
  <Application>Microsoft Office Word</Application>
  <DocSecurity>0</DocSecurity>
  <Lines>2603</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Hampton, Stephanie</cp:lastModifiedBy>
  <cp:revision>32</cp:revision>
  <cp:lastPrinted>2021-07-26T23:23:00Z</cp:lastPrinted>
  <dcterms:created xsi:type="dcterms:W3CDTF">2021-07-31T11:45:00Z</dcterms:created>
  <dcterms:modified xsi:type="dcterms:W3CDTF">2021-07-31T19:20:00Z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id="Nf9dALnr"/&gt;&lt;style id="http://www.zotero.org/styles/limnology-and-oceanography" hasBibliography="1" bibliographyStyleHasBeenSet="1"/&gt;&lt;prefs&gt;&lt;pref name="fieldType" value="Field"/&gt;&lt;/prefs&gt;&lt;/data&gt;</vt:lpwstr>
  </property>
</Properties>
</file>